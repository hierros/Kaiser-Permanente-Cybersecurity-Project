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552FCCDB" w:rsidP="624A31CF" w:rsidRDefault="552FCCDB" w14:paraId="470901EF" w14:textId="584DBD61">
      <w:pPr>
        <w:rPr>
          <w:rFonts w:ascii="Aptos" w:hAnsi="Aptos" w:eastAsia="Aptos" w:cs="Aptos"/>
          <w:b/>
          <w:bCs/>
          <w:color w:val="000000" w:themeColor="text1"/>
          <w:sz w:val="24"/>
          <w:szCs w:val="24"/>
        </w:rPr>
      </w:pPr>
      <w:r w:rsidRPr="624A31CF">
        <w:rPr>
          <w:rFonts w:ascii="Aptos" w:hAnsi="Aptos" w:eastAsia="Aptos" w:cs="Aptos"/>
          <w:b/>
          <w:bCs/>
          <w:color w:val="000000" w:themeColor="text1"/>
          <w:sz w:val="24"/>
          <w:szCs w:val="24"/>
        </w:rPr>
        <w:t xml:space="preserve">Due to the processes involved it is anticipated that you will need to take an hour to complete the </w:t>
      </w:r>
      <w:r w:rsidRPr="624A31CF" w:rsidR="75DD5A42">
        <w:rPr>
          <w:rFonts w:ascii="Aptos" w:hAnsi="Aptos" w:eastAsia="Aptos" w:cs="Aptos"/>
          <w:b/>
          <w:bCs/>
          <w:color w:val="000000" w:themeColor="text1"/>
          <w:sz w:val="24"/>
          <w:szCs w:val="24"/>
        </w:rPr>
        <w:t>entirety</w:t>
      </w:r>
      <w:r w:rsidRPr="624A31CF">
        <w:rPr>
          <w:rFonts w:ascii="Aptos" w:hAnsi="Aptos" w:eastAsia="Aptos" w:cs="Aptos"/>
          <w:b/>
          <w:bCs/>
          <w:color w:val="000000" w:themeColor="text1"/>
          <w:sz w:val="24"/>
          <w:szCs w:val="24"/>
        </w:rPr>
        <w:t xml:space="preserve"> of this process.</w:t>
      </w:r>
      <w:r w:rsidRPr="624A31CF" w:rsidR="22EC6CE7">
        <w:rPr>
          <w:rFonts w:ascii="Aptos" w:hAnsi="Aptos" w:eastAsia="Aptos" w:cs="Aptos"/>
          <w:b/>
          <w:bCs/>
          <w:color w:val="000000" w:themeColor="text1"/>
          <w:sz w:val="24"/>
          <w:szCs w:val="24"/>
        </w:rPr>
        <w:t xml:space="preserve"> This may take longer than that to complete but there are points where you can stop and continue later.</w:t>
      </w:r>
      <w:r w:rsidRPr="624A31CF">
        <w:rPr>
          <w:rFonts w:ascii="Aptos" w:hAnsi="Aptos" w:eastAsia="Aptos" w:cs="Aptos"/>
          <w:b/>
          <w:bCs/>
          <w:color w:val="000000" w:themeColor="text1"/>
          <w:sz w:val="24"/>
          <w:szCs w:val="24"/>
        </w:rPr>
        <w:t xml:space="preserve"> Please budget your time accordingly.</w:t>
      </w:r>
    </w:p>
    <w:p w:rsidR="2FFB424A" w:rsidP="237E7793" w:rsidRDefault="2FFB424A" w14:paraId="40916BD7" w14:textId="346A7070">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If you need assistance or an error occurred </w:t>
      </w:r>
      <w:r w:rsidRPr="237E7793" w:rsidR="0AD080CC">
        <w:rPr>
          <w:rFonts w:ascii="Aptos" w:hAnsi="Aptos" w:eastAsia="Aptos" w:cs="Aptos"/>
          <w:color w:val="000000" w:themeColor="text1"/>
          <w:sz w:val="24"/>
          <w:szCs w:val="24"/>
        </w:rPr>
        <w:t>in</w:t>
      </w:r>
      <w:r w:rsidRPr="237E7793">
        <w:rPr>
          <w:rFonts w:ascii="Aptos" w:hAnsi="Aptos" w:eastAsia="Aptos" w:cs="Aptos"/>
          <w:color w:val="000000" w:themeColor="text1"/>
          <w:sz w:val="24"/>
          <w:szCs w:val="24"/>
        </w:rPr>
        <w:t xml:space="preserve"> the testing of this product, please contact us at:</w:t>
      </w:r>
      <w:r w:rsidRPr="237E7793" w:rsidR="10E55F2A">
        <w:rPr>
          <w:rFonts w:ascii="Aptos" w:hAnsi="Aptos" w:eastAsia="Aptos" w:cs="Aptos"/>
          <w:color w:val="000000" w:themeColor="text1"/>
          <w:sz w:val="24"/>
          <w:szCs w:val="24"/>
        </w:rPr>
        <w:t xml:space="preserve"> </w:t>
      </w:r>
      <w:hyperlink r:id="rId5">
        <w:r w:rsidRPr="237E7793">
          <w:rPr>
            <w:rStyle w:val="Hyperlink"/>
            <w:rFonts w:ascii="Aptos" w:hAnsi="Aptos" w:eastAsia="Aptos" w:cs="Aptos"/>
            <w:sz w:val="24"/>
            <w:szCs w:val="24"/>
          </w:rPr>
          <w:t>danae.oconnor@ucdenver.edu</w:t>
        </w:r>
      </w:hyperlink>
      <w:r w:rsidRPr="237E7793" w:rsidR="6F525990">
        <w:rPr>
          <w:rFonts w:ascii="Aptos" w:hAnsi="Aptos" w:eastAsia="Aptos" w:cs="Aptos"/>
          <w:color w:val="000000" w:themeColor="text1"/>
          <w:sz w:val="24"/>
          <w:szCs w:val="24"/>
        </w:rPr>
        <w:t xml:space="preserve"> or </w:t>
      </w:r>
      <w:hyperlink r:id="rId6">
        <w:r w:rsidRPr="237E7793">
          <w:rPr>
            <w:rStyle w:val="Hyperlink"/>
            <w:rFonts w:ascii="Aptos" w:hAnsi="Aptos" w:eastAsia="Aptos" w:cs="Aptos"/>
            <w:sz w:val="24"/>
            <w:szCs w:val="24"/>
          </w:rPr>
          <w:t>noah.warren@ucdenver.edu</w:t>
        </w:r>
      </w:hyperlink>
      <w:r w:rsidRPr="237E7793" w:rsidR="2D061BF5">
        <w:rPr>
          <w:rFonts w:ascii="Aptos" w:hAnsi="Aptos" w:eastAsia="Aptos" w:cs="Aptos"/>
          <w:sz w:val="24"/>
          <w:szCs w:val="24"/>
        </w:rPr>
        <w:t>.</w:t>
      </w:r>
    </w:p>
    <w:p w:rsidR="237E7793" w:rsidP="237E7793" w:rsidRDefault="237E7793" w14:paraId="593C6892" w14:textId="34A8ACF7">
      <w:pPr>
        <w:rPr>
          <w:rFonts w:ascii="Aptos" w:hAnsi="Aptos" w:eastAsia="Aptos" w:cs="Aptos"/>
          <w:color w:val="000000" w:themeColor="text1"/>
          <w:sz w:val="24"/>
          <w:szCs w:val="24"/>
        </w:rPr>
      </w:pPr>
    </w:p>
    <w:sdt>
      <w:sdtPr>
        <w:id w:val="1799615054"/>
        <w:docPartObj>
          <w:docPartGallery w:val="Table of Contents"/>
          <w:docPartUnique/>
        </w:docPartObj>
      </w:sdtPr>
      <w:sdtContent>
        <w:p w:rsidR="048BA1C3" w:rsidP="048BA1C3" w:rsidRDefault="048BA1C3" w14:paraId="54E0E510" w14:textId="160B3B7C">
          <w:pPr>
            <w:pStyle w:val="TOC1"/>
            <w:tabs>
              <w:tab w:val="right" w:leader="dot" w:pos="9360"/>
            </w:tabs>
            <w:bidi w:val="0"/>
            <w:rPr>
              <w:rStyle w:val="Hyperlink"/>
            </w:rPr>
          </w:pPr>
          <w:r>
            <w:fldChar w:fldCharType="begin"/>
          </w:r>
          <w:r>
            <w:instrText xml:space="preserve">TOC \o \z \u \h</w:instrText>
          </w:r>
          <w:r>
            <w:fldChar w:fldCharType="separate"/>
          </w:r>
          <w:hyperlink w:anchor="_Toc1287246711">
            <w:r w:rsidRPr="048BA1C3" w:rsidR="048BA1C3">
              <w:rPr>
                <w:rStyle w:val="Hyperlink"/>
              </w:rPr>
              <w:t>Splunk Enterprise Installation:</w:t>
            </w:r>
            <w:r>
              <w:tab/>
            </w:r>
            <w:r>
              <w:fldChar w:fldCharType="begin"/>
            </w:r>
            <w:r>
              <w:instrText xml:space="preserve">PAGEREF _Toc1287246711 \h</w:instrText>
            </w:r>
            <w:r>
              <w:fldChar w:fldCharType="separate"/>
            </w:r>
            <w:r w:rsidRPr="048BA1C3" w:rsidR="048BA1C3">
              <w:rPr>
                <w:rStyle w:val="Hyperlink"/>
              </w:rPr>
              <w:t>1</w:t>
            </w:r>
            <w:r>
              <w:fldChar w:fldCharType="end"/>
            </w:r>
          </w:hyperlink>
        </w:p>
        <w:p w:rsidR="048BA1C3" w:rsidP="048BA1C3" w:rsidRDefault="048BA1C3" w14:paraId="09FA5634" w14:textId="4C7F13CF">
          <w:pPr>
            <w:pStyle w:val="TOC1"/>
            <w:tabs>
              <w:tab w:val="right" w:leader="dot" w:pos="9360"/>
            </w:tabs>
            <w:bidi w:val="0"/>
            <w:rPr>
              <w:rStyle w:val="Hyperlink"/>
            </w:rPr>
          </w:pPr>
          <w:hyperlink w:anchor="_Toc454915605">
            <w:r w:rsidRPr="048BA1C3" w:rsidR="048BA1C3">
              <w:rPr>
                <w:rStyle w:val="Hyperlink"/>
              </w:rPr>
              <w:t>Threat Timeline Installation and Use</w:t>
            </w:r>
            <w:r>
              <w:tab/>
            </w:r>
            <w:r>
              <w:fldChar w:fldCharType="begin"/>
            </w:r>
            <w:r>
              <w:instrText xml:space="preserve">PAGEREF _Toc454915605 \h</w:instrText>
            </w:r>
            <w:r>
              <w:fldChar w:fldCharType="separate"/>
            </w:r>
            <w:r w:rsidRPr="048BA1C3" w:rsidR="048BA1C3">
              <w:rPr>
                <w:rStyle w:val="Hyperlink"/>
              </w:rPr>
              <w:t>3</w:t>
            </w:r>
            <w:r>
              <w:fldChar w:fldCharType="end"/>
            </w:r>
          </w:hyperlink>
        </w:p>
        <w:p w:rsidR="048BA1C3" w:rsidP="048BA1C3" w:rsidRDefault="048BA1C3" w14:paraId="74C8A029" w14:textId="69E1A5E4">
          <w:pPr>
            <w:pStyle w:val="TOC2"/>
            <w:tabs>
              <w:tab w:val="right" w:leader="dot" w:pos="9360"/>
            </w:tabs>
            <w:bidi w:val="0"/>
            <w:rPr>
              <w:rStyle w:val="Hyperlink"/>
            </w:rPr>
          </w:pPr>
          <w:hyperlink w:anchor="_Toc1255795157">
            <w:r w:rsidRPr="048BA1C3" w:rsidR="048BA1C3">
              <w:rPr>
                <w:rStyle w:val="Hyperlink"/>
              </w:rPr>
              <w:t>Installation of the Application:</w:t>
            </w:r>
            <w:r>
              <w:tab/>
            </w:r>
            <w:r>
              <w:fldChar w:fldCharType="begin"/>
            </w:r>
            <w:r>
              <w:instrText xml:space="preserve">PAGEREF _Toc1255795157 \h</w:instrText>
            </w:r>
            <w:r>
              <w:fldChar w:fldCharType="separate"/>
            </w:r>
            <w:r w:rsidRPr="048BA1C3" w:rsidR="048BA1C3">
              <w:rPr>
                <w:rStyle w:val="Hyperlink"/>
              </w:rPr>
              <w:t>3</w:t>
            </w:r>
            <w:r>
              <w:fldChar w:fldCharType="end"/>
            </w:r>
          </w:hyperlink>
        </w:p>
        <w:p w:rsidR="048BA1C3" w:rsidP="048BA1C3" w:rsidRDefault="048BA1C3" w14:paraId="41FF9B36" w14:textId="23F89221">
          <w:pPr>
            <w:pStyle w:val="TOC2"/>
            <w:tabs>
              <w:tab w:val="right" w:leader="dot" w:pos="9360"/>
            </w:tabs>
            <w:bidi w:val="0"/>
            <w:rPr>
              <w:rStyle w:val="Hyperlink"/>
            </w:rPr>
          </w:pPr>
          <w:hyperlink w:anchor="_Toc2029994818">
            <w:r w:rsidRPr="048BA1C3" w:rsidR="048BA1C3">
              <w:rPr>
                <w:rStyle w:val="Hyperlink"/>
              </w:rPr>
              <w:t>Putting data into Splunk:</w:t>
            </w:r>
            <w:r>
              <w:tab/>
            </w:r>
            <w:r>
              <w:fldChar w:fldCharType="begin"/>
            </w:r>
            <w:r>
              <w:instrText xml:space="preserve">PAGEREF _Toc2029994818 \h</w:instrText>
            </w:r>
            <w:r>
              <w:fldChar w:fldCharType="separate"/>
            </w:r>
            <w:r w:rsidRPr="048BA1C3" w:rsidR="048BA1C3">
              <w:rPr>
                <w:rStyle w:val="Hyperlink"/>
              </w:rPr>
              <w:t>7</w:t>
            </w:r>
            <w:r>
              <w:fldChar w:fldCharType="end"/>
            </w:r>
          </w:hyperlink>
        </w:p>
        <w:p w:rsidR="048BA1C3" w:rsidP="048BA1C3" w:rsidRDefault="048BA1C3" w14:paraId="1BC6BC2F" w14:textId="2F20AD8E">
          <w:pPr>
            <w:pStyle w:val="TOC2"/>
            <w:tabs>
              <w:tab w:val="right" w:leader="dot" w:pos="9360"/>
            </w:tabs>
            <w:bidi w:val="0"/>
            <w:rPr>
              <w:rStyle w:val="Hyperlink"/>
            </w:rPr>
          </w:pPr>
          <w:hyperlink w:anchor="_Toc1130041181">
            <w:r w:rsidRPr="048BA1C3" w:rsidR="048BA1C3">
              <w:rPr>
                <w:rStyle w:val="Hyperlink"/>
              </w:rPr>
              <w:t>Troubleshooting Issues with the Datasets:</w:t>
            </w:r>
            <w:r>
              <w:tab/>
            </w:r>
            <w:r>
              <w:fldChar w:fldCharType="begin"/>
            </w:r>
            <w:r>
              <w:instrText xml:space="preserve">PAGEREF _Toc1130041181 \h</w:instrText>
            </w:r>
            <w:r>
              <w:fldChar w:fldCharType="separate"/>
            </w:r>
            <w:r w:rsidRPr="048BA1C3" w:rsidR="048BA1C3">
              <w:rPr>
                <w:rStyle w:val="Hyperlink"/>
              </w:rPr>
              <w:t>11</w:t>
            </w:r>
            <w:r>
              <w:fldChar w:fldCharType="end"/>
            </w:r>
          </w:hyperlink>
        </w:p>
        <w:p w:rsidR="048BA1C3" w:rsidP="048BA1C3" w:rsidRDefault="048BA1C3" w14:paraId="0CCC401E" w14:textId="76DCBD1E">
          <w:pPr>
            <w:pStyle w:val="TOC2"/>
            <w:tabs>
              <w:tab w:val="right" w:leader="dot" w:pos="9360"/>
            </w:tabs>
            <w:bidi w:val="0"/>
            <w:rPr>
              <w:rStyle w:val="Hyperlink"/>
            </w:rPr>
          </w:pPr>
          <w:hyperlink w:anchor="_Toc496187137">
            <w:r w:rsidRPr="048BA1C3" w:rsidR="048BA1C3">
              <w:rPr>
                <w:rStyle w:val="Hyperlink"/>
              </w:rPr>
              <w:t>Using the Threat Timeline Application:</w:t>
            </w:r>
            <w:r>
              <w:tab/>
            </w:r>
            <w:r>
              <w:fldChar w:fldCharType="begin"/>
            </w:r>
            <w:r>
              <w:instrText xml:space="preserve">PAGEREF _Toc496187137 \h</w:instrText>
            </w:r>
            <w:r>
              <w:fldChar w:fldCharType="separate"/>
            </w:r>
            <w:r w:rsidRPr="048BA1C3" w:rsidR="048BA1C3">
              <w:rPr>
                <w:rStyle w:val="Hyperlink"/>
              </w:rPr>
              <w:t>14</w:t>
            </w:r>
            <w:r>
              <w:fldChar w:fldCharType="end"/>
            </w:r>
          </w:hyperlink>
          <w:r>
            <w:fldChar w:fldCharType="end"/>
          </w:r>
        </w:p>
      </w:sdtContent>
    </w:sdt>
    <w:p w:rsidR="449297E4" w:rsidP="237E7793" w:rsidRDefault="449297E4" w14:paraId="4694A7F9" w14:noSpellErr="1" w14:textId="0586941C">
      <w:pPr>
        <w:rPr>
          <w:rFonts w:ascii="Aptos" w:hAnsi="Aptos" w:eastAsia="Aptos" w:cs="Aptos"/>
          <w:b w:val="1"/>
          <w:bCs w:val="1"/>
          <w:color w:val="000000" w:themeColor="text1"/>
          <w:sz w:val="24"/>
          <w:szCs w:val="24"/>
        </w:rPr>
      </w:pPr>
    </w:p>
    <w:p w:rsidR="237E7793" w:rsidP="237E7793" w:rsidRDefault="237E7793" w14:paraId="59ACAECA" w14:textId="4707E4C5">
      <w:pPr>
        <w:rPr>
          <w:rFonts w:ascii="Aptos" w:hAnsi="Aptos" w:eastAsia="Aptos" w:cs="Aptos"/>
          <w:b/>
          <w:bCs/>
          <w:color w:val="000000" w:themeColor="text1"/>
          <w:sz w:val="24"/>
          <w:szCs w:val="24"/>
        </w:rPr>
      </w:pPr>
    </w:p>
    <w:p w:rsidR="14965E77" w:rsidP="237E7793" w:rsidRDefault="14965E77" w14:paraId="62AB4A7F" w14:textId="50350B84" w14:noSpellErr="1">
      <w:pPr>
        <w:pStyle w:val="Heading1"/>
        <w:rPr>
          <w:rFonts w:ascii="Aptos" w:hAnsi="Aptos" w:eastAsia="Aptos" w:cs="Aptos"/>
        </w:rPr>
      </w:pPr>
      <w:bookmarkStart w:name="_Toc1287246711" w:id="1664608387"/>
      <w:r w:rsidRPr="048BA1C3" w:rsidR="14965E77">
        <w:rPr>
          <w:rFonts w:ascii="Aptos" w:hAnsi="Aptos" w:eastAsia="Aptos" w:cs="Aptos"/>
        </w:rPr>
        <w:t>Splunk Enterprise Installation:</w:t>
      </w:r>
      <w:bookmarkEnd w:id="1664608387"/>
    </w:p>
    <w:p w:rsidR="5EB74EA4" w:rsidP="2D59ABBE" w:rsidRDefault="5EB74EA4" w14:paraId="35135B76" w14:textId="3E30B6A7">
      <w:pPr>
        <w:rPr>
          <w:rFonts w:ascii="Aptos" w:hAnsi="Aptos" w:eastAsia="Aptos" w:cs="Aptos"/>
          <w:b/>
          <w:color w:val="000000" w:themeColor="text1"/>
          <w:sz w:val="24"/>
          <w:szCs w:val="24"/>
        </w:rPr>
      </w:pPr>
      <w:r w:rsidRPr="39B241B3">
        <w:rPr>
          <w:rFonts w:ascii="Aptos" w:hAnsi="Aptos" w:eastAsia="Aptos" w:cs="Aptos"/>
          <w:b/>
          <w:color w:val="000000" w:themeColor="text1"/>
          <w:sz w:val="24"/>
          <w:szCs w:val="24"/>
        </w:rPr>
        <w:t>Overview:</w:t>
      </w:r>
    </w:p>
    <w:p w:rsidR="2D59ABBE" w:rsidP="2D59ABBE" w:rsidRDefault="04BB8E9E" w14:paraId="58B43F8F" w14:textId="666C8841">
      <w:pPr>
        <w:rPr>
          <w:rFonts w:ascii="Aptos" w:hAnsi="Aptos" w:eastAsia="Aptos" w:cs="Aptos"/>
          <w:color w:val="000000" w:themeColor="text1"/>
          <w:sz w:val="24"/>
          <w:szCs w:val="24"/>
        </w:rPr>
      </w:pPr>
      <w:r w:rsidRPr="12AA61AB">
        <w:rPr>
          <w:rFonts w:ascii="Aptos" w:hAnsi="Aptos" w:eastAsia="Aptos" w:cs="Aptos"/>
          <w:color w:val="000000" w:themeColor="text1"/>
          <w:sz w:val="24"/>
          <w:szCs w:val="24"/>
        </w:rPr>
        <w:t xml:space="preserve">This is an installation guide for Splunk Enterprise </w:t>
      </w:r>
      <w:r w:rsidR="00BD7540">
        <w:rPr>
          <w:rFonts w:ascii="Aptos" w:hAnsi="Aptos" w:eastAsia="Aptos" w:cs="Aptos"/>
          <w:color w:val="000000" w:themeColor="text1"/>
          <w:sz w:val="24"/>
          <w:szCs w:val="24"/>
        </w:rPr>
        <w:t>as well as for</w:t>
      </w:r>
      <w:r w:rsidRPr="12AA61AB">
        <w:rPr>
          <w:rFonts w:ascii="Aptos" w:hAnsi="Aptos" w:eastAsia="Aptos" w:cs="Aptos"/>
          <w:color w:val="000000" w:themeColor="text1"/>
          <w:sz w:val="24"/>
          <w:szCs w:val="24"/>
        </w:rPr>
        <w:t xml:space="preserve"> inserting a static table of data </w:t>
      </w:r>
      <w:proofErr w:type="gramStart"/>
      <w:r w:rsidRPr="12AA61AB">
        <w:rPr>
          <w:rFonts w:ascii="Aptos" w:hAnsi="Aptos" w:eastAsia="Aptos" w:cs="Aptos"/>
          <w:color w:val="000000" w:themeColor="text1"/>
          <w:sz w:val="24"/>
          <w:szCs w:val="24"/>
        </w:rPr>
        <w:t>in order to</w:t>
      </w:r>
      <w:proofErr w:type="gramEnd"/>
      <w:r w:rsidRPr="12AA61AB">
        <w:rPr>
          <w:rFonts w:ascii="Aptos" w:hAnsi="Aptos" w:eastAsia="Aptos" w:cs="Aptos"/>
          <w:color w:val="000000" w:themeColor="text1"/>
          <w:sz w:val="24"/>
          <w:szCs w:val="24"/>
        </w:rPr>
        <w:t xml:space="preserve"> </w:t>
      </w:r>
      <w:r w:rsidRPr="12AA61AB" w:rsidR="727C8F00">
        <w:rPr>
          <w:rFonts w:ascii="Aptos" w:hAnsi="Aptos" w:eastAsia="Aptos" w:cs="Aptos"/>
          <w:color w:val="000000" w:themeColor="text1"/>
          <w:sz w:val="24"/>
          <w:szCs w:val="24"/>
        </w:rPr>
        <w:t xml:space="preserve">fully </w:t>
      </w:r>
      <w:r w:rsidR="00BD7540">
        <w:rPr>
          <w:rFonts w:ascii="Aptos" w:hAnsi="Aptos" w:eastAsia="Aptos" w:cs="Aptos"/>
          <w:color w:val="000000" w:themeColor="text1"/>
          <w:sz w:val="24"/>
          <w:szCs w:val="24"/>
        </w:rPr>
        <w:t>utilize</w:t>
      </w:r>
      <w:r w:rsidRPr="12AA61AB" w:rsidR="727C8F00">
        <w:rPr>
          <w:rFonts w:ascii="Aptos" w:hAnsi="Aptos" w:eastAsia="Aptos" w:cs="Aptos"/>
          <w:color w:val="000000" w:themeColor="text1"/>
          <w:sz w:val="24"/>
          <w:szCs w:val="24"/>
        </w:rPr>
        <w:t xml:space="preserve"> the “Threat Timeline” Splunk Enterprise visualization product</w:t>
      </w:r>
      <w:r w:rsidRPr="39B241B3" w:rsidR="43FF77DB">
        <w:rPr>
          <w:rFonts w:ascii="Aptos" w:hAnsi="Aptos" w:eastAsia="Aptos" w:cs="Aptos"/>
          <w:color w:val="000000" w:themeColor="text1"/>
          <w:sz w:val="24"/>
          <w:szCs w:val="24"/>
        </w:rPr>
        <w:t>.</w:t>
      </w:r>
      <w:del w:author="O'Connor, Danae" w:date="2024-03-02T06:05:00Z" w:id="0">
        <w:r w:rsidR="006317B4">
          <w:rPr>
            <w:rFonts w:ascii="Aptos" w:hAnsi="Aptos" w:eastAsia="Aptos" w:cs="Aptos"/>
            <w:color w:val="000000" w:themeColor="text1"/>
            <w:sz w:val="24"/>
            <w:szCs w:val="24"/>
          </w:rPr>
          <w:delText xml:space="preserve"> </w:delText>
        </w:r>
      </w:del>
    </w:p>
    <w:p w:rsidRPr="00CE1FC5" w:rsidR="002D6202" w:rsidP="2D59ABBE" w:rsidRDefault="002D6202" w14:paraId="1F4D767E" w14:textId="2AC332AE">
      <w:pPr>
        <w:rPr>
          <w:rFonts w:ascii="Aptos" w:hAnsi="Aptos" w:eastAsia="Aptos" w:cs="Aptos"/>
          <w:b/>
          <w:bCs/>
          <w:color w:val="000000" w:themeColor="text1"/>
          <w:sz w:val="24"/>
          <w:szCs w:val="24"/>
        </w:rPr>
      </w:pPr>
      <w:r w:rsidRPr="12AA61AB">
        <w:rPr>
          <w:rFonts w:ascii="Aptos" w:hAnsi="Aptos" w:eastAsia="Aptos" w:cs="Aptos"/>
          <w:color w:val="000000" w:themeColor="text1"/>
          <w:sz w:val="24"/>
          <w:szCs w:val="24"/>
        </w:rPr>
        <w:t xml:space="preserve">If you already have </w:t>
      </w:r>
      <w:r>
        <w:rPr>
          <w:rFonts w:ascii="Aptos" w:hAnsi="Aptos" w:eastAsia="Aptos" w:cs="Aptos"/>
          <w:color w:val="000000" w:themeColor="text1"/>
          <w:sz w:val="24"/>
          <w:szCs w:val="24"/>
        </w:rPr>
        <w:t>an up</w:t>
      </w:r>
      <w:r w:rsidRPr="39B241B3" w:rsidR="500E6B05">
        <w:rPr>
          <w:rFonts w:ascii="Aptos" w:hAnsi="Aptos" w:eastAsia="Aptos" w:cs="Aptos"/>
          <w:color w:val="000000" w:themeColor="text1"/>
          <w:sz w:val="24"/>
          <w:szCs w:val="24"/>
        </w:rPr>
        <w:t>-</w:t>
      </w:r>
      <w:r>
        <w:rPr>
          <w:rFonts w:ascii="Aptos" w:hAnsi="Aptos" w:eastAsia="Aptos" w:cs="Aptos"/>
          <w:color w:val="000000" w:themeColor="text1"/>
          <w:sz w:val="24"/>
          <w:szCs w:val="24"/>
        </w:rPr>
        <w:t>to</w:t>
      </w:r>
      <w:r w:rsidRPr="39B241B3" w:rsidR="500E6B05">
        <w:rPr>
          <w:rFonts w:ascii="Aptos" w:hAnsi="Aptos" w:eastAsia="Aptos" w:cs="Aptos"/>
          <w:color w:val="000000" w:themeColor="text1"/>
          <w:sz w:val="24"/>
          <w:szCs w:val="24"/>
        </w:rPr>
        <w:t>-</w:t>
      </w:r>
      <w:r>
        <w:rPr>
          <w:rFonts w:ascii="Aptos" w:hAnsi="Aptos" w:eastAsia="Aptos" w:cs="Aptos"/>
          <w:color w:val="000000" w:themeColor="text1"/>
          <w:sz w:val="24"/>
          <w:szCs w:val="24"/>
        </w:rPr>
        <w:t xml:space="preserve">date installation of </w:t>
      </w:r>
      <w:r w:rsidRPr="12AA61AB">
        <w:rPr>
          <w:rFonts w:ascii="Aptos" w:hAnsi="Aptos" w:eastAsia="Aptos" w:cs="Aptos"/>
          <w:color w:val="000000" w:themeColor="text1"/>
          <w:sz w:val="24"/>
          <w:szCs w:val="24"/>
        </w:rPr>
        <w:t>Splunk Enterpris</w:t>
      </w:r>
      <w:r>
        <w:rPr>
          <w:rFonts w:ascii="Aptos" w:hAnsi="Aptos" w:eastAsia="Aptos" w:cs="Aptos"/>
          <w:color w:val="000000" w:themeColor="text1"/>
          <w:sz w:val="24"/>
          <w:szCs w:val="24"/>
        </w:rPr>
        <w:t xml:space="preserve">e, </w:t>
      </w:r>
      <w:r w:rsidRPr="12AA61AB">
        <w:rPr>
          <w:rFonts w:ascii="Aptos" w:hAnsi="Aptos" w:eastAsia="Aptos" w:cs="Aptos"/>
          <w:color w:val="000000" w:themeColor="text1"/>
          <w:sz w:val="24"/>
          <w:szCs w:val="24"/>
        </w:rPr>
        <w:t xml:space="preserve">you may skip these instructions and head directly to the </w:t>
      </w:r>
      <w:r w:rsidR="00521222">
        <w:rPr>
          <w:rFonts w:ascii="Aptos" w:hAnsi="Aptos" w:eastAsia="Aptos" w:cs="Aptos"/>
          <w:color w:val="000000" w:themeColor="text1"/>
          <w:sz w:val="24"/>
          <w:szCs w:val="24"/>
        </w:rPr>
        <w:t>section labeled</w:t>
      </w:r>
      <w:r w:rsidRPr="12AA61AB" w:rsidR="00352769">
        <w:rPr>
          <w:rFonts w:ascii="Aptos" w:hAnsi="Aptos" w:eastAsia="Aptos" w:cs="Aptos"/>
          <w:color w:val="000000" w:themeColor="text1"/>
          <w:sz w:val="24"/>
          <w:szCs w:val="24"/>
        </w:rPr>
        <w:t xml:space="preserve"> </w:t>
      </w:r>
      <w:r w:rsidRPr="00CE1FC5">
        <w:rPr>
          <w:rFonts w:ascii="Aptos" w:hAnsi="Aptos" w:eastAsia="Aptos" w:cs="Aptos"/>
          <w:b/>
          <w:bCs/>
          <w:color w:val="000000" w:themeColor="text1"/>
          <w:sz w:val="24"/>
          <w:szCs w:val="24"/>
        </w:rPr>
        <w:t>“</w:t>
      </w:r>
      <w:r w:rsidRPr="237E7793" w:rsidR="5709102E">
        <w:rPr>
          <w:rFonts w:ascii="Aptos" w:hAnsi="Aptos" w:eastAsia="Aptos" w:cs="Aptos"/>
          <w:b/>
          <w:bCs/>
          <w:color w:val="000000" w:themeColor="text1"/>
          <w:sz w:val="24"/>
          <w:szCs w:val="24"/>
        </w:rPr>
        <w:t>Threat Timeline Installation and Use</w:t>
      </w:r>
      <w:r w:rsidRPr="237E7793" w:rsidR="4862A080">
        <w:rPr>
          <w:rFonts w:ascii="Aptos" w:hAnsi="Aptos" w:eastAsia="Aptos" w:cs="Aptos"/>
          <w:b/>
          <w:bCs/>
          <w:color w:val="000000" w:themeColor="text1"/>
          <w:sz w:val="24"/>
          <w:szCs w:val="24"/>
        </w:rPr>
        <w:t>”</w:t>
      </w:r>
      <w:r w:rsidRPr="237E7793" w:rsidR="75C9CD03">
        <w:rPr>
          <w:rFonts w:ascii="Aptos" w:hAnsi="Aptos" w:eastAsia="Aptos" w:cs="Aptos"/>
          <w:color w:val="000000" w:themeColor="text1"/>
          <w:sz w:val="24"/>
          <w:szCs w:val="24"/>
        </w:rPr>
        <w:t>.</w:t>
      </w:r>
    </w:p>
    <w:p w:rsidR="5EB74EA4" w:rsidP="2D59ABBE" w:rsidRDefault="5EB74EA4" w14:paraId="56EDD9AA" w14:textId="4C51C3B9">
      <w:pPr>
        <w:rPr>
          <w:rFonts w:ascii="Aptos" w:hAnsi="Aptos" w:eastAsia="Aptos" w:cs="Aptos"/>
          <w:b/>
          <w:color w:val="000000" w:themeColor="text1"/>
          <w:sz w:val="24"/>
          <w:szCs w:val="24"/>
        </w:rPr>
      </w:pPr>
      <w:r w:rsidRPr="39B241B3">
        <w:rPr>
          <w:rFonts w:ascii="Aptos" w:hAnsi="Aptos" w:eastAsia="Aptos" w:cs="Aptos"/>
          <w:b/>
          <w:color w:val="000000" w:themeColor="text1"/>
          <w:sz w:val="24"/>
          <w:szCs w:val="24"/>
        </w:rPr>
        <w:t>Safety:</w:t>
      </w:r>
    </w:p>
    <w:p w:rsidR="2D59ABBE" w:rsidP="2D59ABBE" w:rsidRDefault="3C006C6E" w14:paraId="75DCD06D" w14:textId="3B418E60">
      <w:pPr>
        <w:rPr>
          <w:rFonts w:ascii="Aptos" w:hAnsi="Aptos" w:eastAsia="Aptos" w:cs="Aptos"/>
          <w:color w:val="000000" w:themeColor="text1"/>
          <w:sz w:val="24"/>
          <w:szCs w:val="24"/>
        </w:rPr>
      </w:pPr>
      <w:r w:rsidRPr="39B241B3">
        <w:rPr>
          <w:rFonts w:ascii="Aptos" w:hAnsi="Aptos" w:eastAsia="Aptos" w:cs="Aptos"/>
          <w:color w:val="000000" w:themeColor="text1"/>
          <w:sz w:val="24"/>
          <w:szCs w:val="24"/>
        </w:rPr>
        <w:t>The sign-up process for Splunk and Splunk Enterprise requires an email, password, and</w:t>
      </w:r>
      <w:r w:rsidRPr="39B241B3" w:rsidR="61A493A9">
        <w:rPr>
          <w:rFonts w:ascii="Aptos" w:hAnsi="Aptos" w:eastAsia="Aptos" w:cs="Aptos"/>
          <w:color w:val="000000" w:themeColor="text1"/>
          <w:sz w:val="24"/>
          <w:szCs w:val="24"/>
        </w:rPr>
        <w:t xml:space="preserve"> some</w:t>
      </w:r>
      <w:r w:rsidRPr="39B241B3">
        <w:rPr>
          <w:rFonts w:ascii="Aptos" w:hAnsi="Aptos" w:eastAsia="Aptos" w:cs="Aptos"/>
          <w:color w:val="000000" w:themeColor="text1"/>
          <w:sz w:val="24"/>
          <w:szCs w:val="24"/>
        </w:rPr>
        <w:t xml:space="preserve"> personal information.</w:t>
      </w:r>
      <w:r w:rsidRPr="39B241B3" w:rsidR="5B39E0EA">
        <w:rPr>
          <w:rFonts w:ascii="Aptos" w:hAnsi="Aptos" w:eastAsia="Aptos" w:cs="Aptos"/>
          <w:color w:val="000000" w:themeColor="text1"/>
          <w:sz w:val="24"/>
          <w:szCs w:val="24"/>
        </w:rPr>
        <w:t xml:space="preserve"> Do not share this information with anyone else</w:t>
      </w:r>
      <w:r w:rsidRPr="39B241B3" w:rsidR="5EB4CAAC">
        <w:rPr>
          <w:rFonts w:ascii="Aptos" w:hAnsi="Aptos" w:eastAsia="Aptos" w:cs="Aptos"/>
          <w:color w:val="000000" w:themeColor="text1"/>
          <w:sz w:val="24"/>
          <w:szCs w:val="24"/>
        </w:rPr>
        <w:t xml:space="preserve"> to </w:t>
      </w:r>
      <w:r w:rsidRPr="39B241B3" w:rsidR="2CEF76FA">
        <w:rPr>
          <w:rFonts w:ascii="Aptos" w:hAnsi="Aptos" w:eastAsia="Aptos" w:cs="Aptos"/>
          <w:color w:val="000000" w:themeColor="text1"/>
          <w:sz w:val="24"/>
          <w:szCs w:val="24"/>
        </w:rPr>
        <w:t>prevent security risks</w:t>
      </w:r>
      <w:r w:rsidRPr="39B241B3" w:rsidR="50EBFC59">
        <w:rPr>
          <w:rFonts w:ascii="Aptos" w:hAnsi="Aptos" w:eastAsia="Aptos" w:cs="Aptos"/>
          <w:color w:val="000000" w:themeColor="text1"/>
          <w:sz w:val="24"/>
          <w:szCs w:val="24"/>
        </w:rPr>
        <w:t>.</w:t>
      </w:r>
    </w:p>
    <w:p w:rsidR="5EB74EA4" w:rsidP="2D59ABBE" w:rsidRDefault="5EB74EA4" w14:paraId="595567D0" w14:textId="35BE73B5">
      <w:pPr>
        <w:rPr>
          <w:rFonts w:ascii="Aptos" w:hAnsi="Aptos" w:eastAsia="Aptos" w:cs="Aptos"/>
          <w:b/>
          <w:color w:val="000000" w:themeColor="text1"/>
          <w:sz w:val="24"/>
          <w:szCs w:val="24"/>
        </w:rPr>
      </w:pPr>
      <w:r w:rsidRPr="39B241B3">
        <w:rPr>
          <w:rFonts w:ascii="Aptos" w:hAnsi="Aptos" w:eastAsia="Aptos" w:cs="Aptos"/>
          <w:b/>
          <w:color w:val="000000" w:themeColor="text1"/>
          <w:sz w:val="24"/>
          <w:szCs w:val="24"/>
        </w:rPr>
        <w:t>Required:</w:t>
      </w:r>
    </w:p>
    <w:p w:rsidRPr="008B371D" w:rsidR="008B371D" w:rsidP="008B371D" w:rsidRDefault="7CF6B9F8" w14:paraId="4BFA965B" w14:textId="30D0F4CC">
      <w:pPr>
        <w:pStyle w:val="ListParagraph"/>
        <w:numPr>
          <w:ilvl w:val="0"/>
          <w:numId w:val="5"/>
        </w:numPr>
        <w:rPr>
          <w:rFonts w:ascii="Aptos" w:hAnsi="Aptos" w:eastAsia="Aptos" w:cs="Aptos"/>
          <w:color w:val="000000" w:themeColor="text1"/>
          <w:sz w:val="24"/>
          <w:szCs w:val="24"/>
        </w:rPr>
      </w:pPr>
      <w:r w:rsidRPr="39B241B3">
        <w:rPr>
          <w:rFonts w:ascii="Aptos" w:hAnsi="Aptos" w:eastAsia="Aptos" w:cs="Aptos"/>
          <w:color w:val="000000" w:themeColor="text1"/>
          <w:sz w:val="24"/>
          <w:szCs w:val="24"/>
        </w:rPr>
        <w:t xml:space="preserve">A computer system that has an operating system of Linux, Windows, or Mac that can run Splunk Enterprise. </w:t>
      </w:r>
      <w:r w:rsidR="008B371D">
        <w:rPr>
          <w:rFonts w:ascii="Aptos" w:hAnsi="Aptos" w:eastAsia="Aptos" w:cs="Aptos"/>
          <w:color w:val="000000" w:themeColor="text1"/>
          <w:sz w:val="24"/>
          <w:szCs w:val="24"/>
        </w:rPr>
        <w:t>More specific information can be found here:</w:t>
      </w:r>
      <w:r w:rsidR="008B371D">
        <w:rPr>
          <w:rFonts w:ascii="Aptos" w:hAnsi="Aptos" w:eastAsia="Aptos" w:cs="Aptos"/>
          <w:color w:val="000000" w:themeColor="text1"/>
          <w:sz w:val="24"/>
          <w:szCs w:val="24"/>
        </w:rPr>
        <w:br/>
      </w:r>
      <w:hyperlink w:history="1" r:id="rId7">
        <w:r w:rsidRPr="008B371D" w:rsidR="008B371D">
          <w:rPr>
            <w:rStyle w:val="Hyperlink"/>
            <w:rFonts w:ascii="Aptos" w:hAnsi="Aptos" w:eastAsia="Aptos" w:cs="Aptos"/>
            <w:sz w:val="24"/>
            <w:szCs w:val="24"/>
          </w:rPr>
          <w:t>https://docs.splunk.com/Documentation/Splunk/9.2.0/Installation/Systemrequirements</w:t>
        </w:r>
      </w:hyperlink>
    </w:p>
    <w:p w:rsidR="5EB74EA4" w:rsidP="2D59ABBE" w:rsidRDefault="5EB74EA4" w14:paraId="0EBA4DC0" w14:textId="491AB13F">
      <w:pPr>
        <w:rPr>
          <w:rFonts w:ascii="Aptos" w:hAnsi="Aptos" w:eastAsia="Aptos" w:cs="Aptos"/>
          <w:b/>
          <w:color w:val="000000" w:themeColor="text1"/>
          <w:sz w:val="24"/>
          <w:szCs w:val="24"/>
        </w:rPr>
      </w:pPr>
      <w:r w:rsidRPr="39B241B3">
        <w:rPr>
          <w:rFonts w:ascii="Aptos" w:hAnsi="Aptos" w:eastAsia="Aptos" w:cs="Aptos"/>
          <w:b/>
          <w:color w:val="000000" w:themeColor="text1"/>
          <w:sz w:val="24"/>
          <w:szCs w:val="24"/>
        </w:rPr>
        <w:t>Steps:</w:t>
      </w:r>
    </w:p>
    <w:p w:rsidR="2622356C" w:rsidP="39B241B3" w:rsidRDefault="2A9AA8C4" w14:paraId="0D725F69" w14:textId="25CA0E6D">
      <w:pPr>
        <w:pStyle w:val="ListParagraph"/>
        <w:numPr>
          <w:ilvl w:val="0"/>
          <w:numId w:val="6"/>
        </w:numPr>
        <w:spacing w:line="257" w:lineRule="auto"/>
        <w:rPr>
          <w:rFonts w:ascii="Aptos" w:hAnsi="Aptos" w:eastAsia="Aptos" w:cs="Aptos"/>
          <w:sz w:val="24"/>
          <w:szCs w:val="24"/>
        </w:rPr>
      </w:pPr>
      <w:r w:rsidRPr="39B241B3">
        <w:rPr>
          <w:rFonts w:ascii="Aptos" w:hAnsi="Aptos" w:eastAsia="Aptos" w:cs="Aptos"/>
          <w:sz w:val="24"/>
          <w:szCs w:val="24"/>
        </w:rPr>
        <w:t>Open your preferred web-browser.</w:t>
      </w:r>
    </w:p>
    <w:p w:rsidR="2A9AA8C4" w:rsidP="39B241B3" w:rsidRDefault="7261EB0A" w14:paraId="7249F57F" w14:textId="6F6EA5A1">
      <w:pPr>
        <w:pStyle w:val="ListParagraph"/>
        <w:numPr>
          <w:ilvl w:val="0"/>
          <w:numId w:val="6"/>
        </w:numPr>
        <w:spacing w:line="257" w:lineRule="auto"/>
        <w:rPr>
          <w:rFonts w:ascii="Aptos" w:hAnsi="Aptos" w:eastAsia="Aptos" w:cs="Aptos"/>
          <w:sz w:val="24"/>
          <w:szCs w:val="24"/>
        </w:rPr>
      </w:pPr>
      <w:r w:rsidRPr="39B241B3">
        <w:rPr>
          <w:rFonts w:ascii="Aptos" w:hAnsi="Aptos" w:eastAsia="Aptos" w:cs="Aptos"/>
          <w:sz w:val="24"/>
          <w:szCs w:val="24"/>
        </w:rPr>
        <w:t>Navigate</w:t>
      </w:r>
      <w:r w:rsidRPr="39B241B3" w:rsidR="2A9AA8C4">
        <w:rPr>
          <w:rFonts w:ascii="Aptos" w:hAnsi="Aptos" w:eastAsia="Aptos" w:cs="Aptos"/>
          <w:sz w:val="24"/>
          <w:szCs w:val="24"/>
        </w:rPr>
        <w:t xml:space="preserve"> to the Splunk </w:t>
      </w:r>
      <w:r w:rsidRPr="39B241B3" w:rsidR="64A02811">
        <w:rPr>
          <w:rFonts w:ascii="Aptos" w:hAnsi="Aptos" w:eastAsia="Aptos" w:cs="Aptos"/>
          <w:sz w:val="24"/>
          <w:szCs w:val="24"/>
        </w:rPr>
        <w:t xml:space="preserve">Enterprise free trial download </w:t>
      </w:r>
      <w:r w:rsidRPr="39B241B3" w:rsidR="2A9AA8C4">
        <w:rPr>
          <w:rFonts w:ascii="Aptos" w:hAnsi="Aptos" w:eastAsia="Aptos" w:cs="Aptos"/>
          <w:sz w:val="24"/>
          <w:szCs w:val="24"/>
        </w:rPr>
        <w:t>site. You can access it using the following link:</w:t>
      </w:r>
    </w:p>
    <w:p w:rsidR="2A1CFB47" w:rsidP="606EC30D" w:rsidRDefault="00C67549" w14:paraId="06F3A741" w14:textId="4F6B965E">
      <w:pPr>
        <w:ind w:firstLine="720"/>
        <w:rPr>
          <w:rFonts w:ascii="Aptos" w:hAnsi="Aptos" w:eastAsia="Aptos" w:cs="Aptos"/>
          <w:sz w:val="24"/>
          <w:szCs w:val="24"/>
        </w:rPr>
      </w:pPr>
      <w:hyperlink r:id="rId8">
        <w:r w:rsidRPr="39B241B3" w:rsidR="2A1CFB47">
          <w:rPr>
            <w:rStyle w:val="Hyperlink"/>
            <w:rFonts w:ascii="Aptos" w:hAnsi="Aptos" w:eastAsia="Aptos" w:cs="Aptos"/>
            <w:sz w:val="24"/>
            <w:szCs w:val="24"/>
          </w:rPr>
          <w:t>https://www.splunk.com/en_us/download/splunk-enterprise.html</w:t>
        </w:r>
      </w:hyperlink>
    </w:p>
    <w:p w:rsidR="00295731" w:rsidP="39B241B3" w:rsidRDefault="2264E6C8" w14:paraId="0FF22A4D" w14:textId="77777777">
      <w:pPr>
        <w:pStyle w:val="ListParagraph"/>
        <w:numPr>
          <w:ilvl w:val="0"/>
          <w:numId w:val="6"/>
        </w:numPr>
        <w:rPr>
          <w:rFonts w:ascii="Aptos" w:hAnsi="Aptos" w:eastAsia="Aptos" w:cs="Aptos"/>
          <w:color w:val="000000" w:themeColor="text1"/>
          <w:sz w:val="24"/>
          <w:szCs w:val="24"/>
        </w:rPr>
      </w:pPr>
      <w:r w:rsidRPr="39B241B3">
        <w:rPr>
          <w:rFonts w:ascii="Aptos" w:hAnsi="Aptos" w:eastAsia="Aptos" w:cs="Aptos"/>
          <w:color w:val="000000" w:themeColor="text1"/>
          <w:sz w:val="24"/>
          <w:szCs w:val="24"/>
        </w:rPr>
        <w:t>You should see a screen like this:</w:t>
      </w:r>
      <w:r w:rsidR="606EC30D">
        <w:br/>
      </w:r>
      <w:r w:rsidR="7BD4F51E">
        <w:rPr>
          <w:noProof/>
        </w:rPr>
        <w:drawing>
          <wp:inline distT="0" distB="0" distL="0" distR="0" wp14:anchorId="264A5BEA" wp14:editId="077E72B0">
            <wp:extent cx="5715000" cy="2733675"/>
            <wp:effectExtent l="0" t="0" r="0" b="0"/>
            <wp:docPr id="1153328671" name="Picture 115332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0" cy="2733675"/>
                    </a:xfrm>
                    <a:prstGeom prst="rect">
                      <a:avLst/>
                    </a:prstGeom>
                  </pic:spPr>
                </pic:pic>
              </a:graphicData>
            </a:graphic>
          </wp:inline>
        </w:drawing>
      </w:r>
    </w:p>
    <w:p w:rsidR="00295731" w:rsidP="00295731" w:rsidRDefault="00295731" w14:paraId="5E6F0705" w14:textId="77777777">
      <w:pPr>
        <w:pStyle w:val="ListParagraph"/>
        <w:rPr>
          <w:rFonts w:ascii="Aptos" w:hAnsi="Aptos" w:eastAsia="Aptos" w:cs="Aptos"/>
          <w:color w:val="000000" w:themeColor="text1"/>
          <w:sz w:val="24"/>
          <w:szCs w:val="24"/>
        </w:rPr>
      </w:pPr>
    </w:p>
    <w:p w:rsidRPr="00295731" w:rsidR="606EC30D" w:rsidP="00295731" w:rsidRDefault="7BD4F51E" w14:paraId="70DCFE8C" w14:textId="4997C50B">
      <w:pPr>
        <w:pStyle w:val="ListParagraph"/>
        <w:rPr>
          <w:rFonts w:ascii="Aptos" w:hAnsi="Aptos" w:eastAsia="Aptos" w:cs="Aptos"/>
          <w:color w:val="000000" w:themeColor="text1"/>
          <w:sz w:val="24"/>
          <w:szCs w:val="24"/>
        </w:rPr>
      </w:pPr>
      <w:r w:rsidRPr="00295731">
        <w:rPr>
          <w:rFonts w:ascii="Aptos" w:hAnsi="Aptos" w:eastAsia="Aptos" w:cs="Aptos"/>
          <w:color w:val="000000" w:themeColor="text1"/>
          <w:sz w:val="24"/>
          <w:szCs w:val="24"/>
        </w:rPr>
        <w:t>If you already have an account with Splunk, you can c</w:t>
      </w:r>
      <w:r w:rsidRPr="00295731" w:rsidR="4FF63685">
        <w:rPr>
          <w:rFonts w:ascii="Aptos" w:hAnsi="Aptos" w:eastAsia="Aptos" w:cs="Aptos"/>
          <w:color w:val="000000" w:themeColor="text1"/>
          <w:sz w:val="24"/>
          <w:szCs w:val="24"/>
        </w:rPr>
        <w:t>lick</w:t>
      </w:r>
      <w:r w:rsidRPr="00295731">
        <w:rPr>
          <w:rFonts w:ascii="Aptos" w:hAnsi="Aptos" w:eastAsia="Aptos" w:cs="Aptos"/>
          <w:color w:val="000000" w:themeColor="text1"/>
          <w:sz w:val="24"/>
          <w:szCs w:val="24"/>
        </w:rPr>
        <w:t xml:space="preserve"> </w:t>
      </w:r>
      <w:r w:rsidRPr="00295731" w:rsidR="74DB21DD">
        <w:rPr>
          <w:rFonts w:ascii="Aptos" w:hAnsi="Aptos" w:eastAsia="Aptos" w:cs="Aptos"/>
          <w:color w:val="000000" w:themeColor="text1"/>
          <w:sz w:val="24"/>
          <w:szCs w:val="24"/>
        </w:rPr>
        <w:t xml:space="preserve">the </w:t>
      </w:r>
      <w:r w:rsidRPr="00295731" w:rsidR="6CC1BF7C">
        <w:rPr>
          <w:rFonts w:ascii="Aptos" w:hAnsi="Aptos" w:eastAsia="Aptos" w:cs="Aptos"/>
          <w:color w:val="000000" w:themeColor="text1"/>
          <w:sz w:val="24"/>
          <w:szCs w:val="24"/>
        </w:rPr>
        <w:t>“</w:t>
      </w:r>
      <w:r w:rsidRPr="00295731" w:rsidR="74DB21DD">
        <w:rPr>
          <w:rFonts w:ascii="Aptos" w:hAnsi="Aptos" w:eastAsia="Aptos" w:cs="Aptos"/>
          <w:color w:val="000000" w:themeColor="text1"/>
          <w:sz w:val="24"/>
          <w:szCs w:val="24"/>
        </w:rPr>
        <w:t>Log In”</w:t>
      </w:r>
      <w:r w:rsidRPr="00295731">
        <w:rPr>
          <w:rFonts w:ascii="Aptos" w:hAnsi="Aptos" w:eastAsia="Aptos" w:cs="Aptos"/>
          <w:color w:val="000000" w:themeColor="text1"/>
          <w:sz w:val="24"/>
          <w:szCs w:val="24"/>
        </w:rPr>
        <w:t xml:space="preserve"> option next</w:t>
      </w:r>
      <w:r w:rsidRPr="00295731" w:rsidR="341343EC">
        <w:rPr>
          <w:rFonts w:ascii="Aptos" w:hAnsi="Aptos" w:eastAsia="Aptos" w:cs="Aptos"/>
          <w:color w:val="000000" w:themeColor="text1"/>
          <w:sz w:val="24"/>
          <w:szCs w:val="24"/>
        </w:rPr>
        <w:t xml:space="preserve"> to </w:t>
      </w:r>
      <w:r w:rsidRPr="00295731" w:rsidR="68769200">
        <w:rPr>
          <w:rFonts w:ascii="Aptos" w:hAnsi="Aptos" w:eastAsia="Aptos" w:cs="Aptos"/>
          <w:color w:val="000000" w:themeColor="text1"/>
          <w:sz w:val="24"/>
          <w:szCs w:val="24"/>
        </w:rPr>
        <w:t>“</w:t>
      </w:r>
      <w:r w:rsidRPr="00295731" w:rsidR="341343EC">
        <w:rPr>
          <w:rFonts w:ascii="Aptos" w:hAnsi="Aptos" w:eastAsia="Aptos" w:cs="Aptos"/>
          <w:color w:val="000000" w:themeColor="text1"/>
          <w:sz w:val="24"/>
          <w:szCs w:val="24"/>
        </w:rPr>
        <w:t>Already have a Splunk account</w:t>
      </w:r>
      <w:r w:rsidRPr="00295731" w:rsidR="3274D7C3">
        <w:rPr>
          <w:rFonts w:ascii="Aptos" w:hAnsi="Aptos" w:eastAsia="Aptos" w:cs="Aptos"/>
          <w:color w:val="000000" w:themeColor="text1"/>
          <w:sz w:val="24"/>
          <w:szCs w:val="24"/>
        </w:rPr>
        <w:t>”</w:t>
      </w:r>
      <w:r w:rsidRPr="00295731" w:rsidR="0B4A1E6A">
        <w:rPr>
          <w:rFonts w:ascii="Aptos" w:hAnsi="Aptos" w:eastAsia="Aptos" w:cs="Aptos"/>
          <w:color w:val="000000" w:themeColor="text1"/>
          <w:sz w:val="24"/>
          <w:szCs w:val="24"/>
        </w:rPr>
        <w:t xml:space="preserve">. </w:t>
      </w:r>
    </w:p>
    <w:p w:rsidR="606EC30D" w:rsidP="39B241B3" w:rsidRDefault="0B4A1E6A" w14:paraId="06B96CE8" w14:textId="588C273A">
      <w:pPr>
        <w:ind w:left="720"/>
        <w:rPr>
          <w:rFonts w:ascii="Aptos" w:hAnsi="Aptos" w:eastAsia="Aptos" w:cs="Aptos"/>
          <w:color w:val="000000" w:themeColor="text1"/>
          <w:sz w:val="24"/>
          <w:szCs w:val="24"/>
        </w:rPr>
      </w:pPr>
      <w:r w:rsidRPr="39B241B3">
        <w:rPr>
          <w:rFonts w:ascii="Aptos" w:hAnsi="Aptos" w:eastAsia="Aptos" w:cs="Aptos"/>
          <w:color w:val="000000" w:themeColor="text1"/>
          <w:sz w:val="24"/>
          <w:szCs w:val="24"/>
        </w:rPr>
        <w:t xml:space="preserve">Otherwise, you will need to fill out the information in the </w:t>
      </w:r>
      <w:r w:rsidRPr="39B241B3" w:rsidR="7F9BEB73">
        <w:rPr>
          <w:rFonts w:ascii="Aptos" w:hAnsi="Aptos" w:eastAsia="Aptos" w:cs="Aptos"/>
          <w:color w:val="000000" w:themeColor="text1"/>
          <w:sz w:val="24"/>
          <w:szCs w:val="24"/>
        </w:rPr>
        <w:t xml:space="preserve">required </w:t>
      </w:r>
      <w:r w:rsidRPr="39B241B3">
        <w:rPr>
          <w:rFonts w:ascii="Aptos" w:hAnsi="Aptos" w:eastAsia="Aptos" w:cs="Aptos"/>
          <w:color w:val="000000" w:themeColor="text1"/>
          <w:sz w:val="24"/>
          <w:szCs w:val="24"/>
        </w:rPr>
        <w:t>box</w:t>
      </w:r>
      <w:r w:rsidRPr="39B241B3" w:rsidR="263D6D93">
        <w:rPr>
          <w:rFonts w:ascii="Aptos" w:hAnsi="Aptos" w:eastAsia="Aptos" w:cs="Aptos"/>
          <w:color w:val="000000" w:themeColor="text1"/>
          <w:sz w:val="24"/>
          <w:szCs w:val="24"/>
        </w:rPr>
        <w:t>es</w:t>
      </w:r>
      <w:r w:rsidRPr="39B241B3">
        <w:rPr>
          <w:rFonts w:ascii="Aptos" w:hAnsi="Aptos" w:eastAsia="Aptos" w:cs="Aptos"/>
          <w:color w:val="000000" w:themeColor="text1"/>
          <w:sz w:val="24"/>
          <w:szCs w:val="24"/>
        </w:rPr>
        <w:t xml:space="preserve"> </w:t>
      </w:r>
      <w:r w:rsidRPr="39B241B3" w:rsidR="472BA680">
        <w:rPr>
          <w:rFonts w:ascii="Aptos" w:hAnsi="Aptos" w:eastAsia="Aptos" w:cs="Aptos"/>
          <w:color w:val="000000" w:themeColor="text1"/>
          <w:sz w:val="24"/>
          <w:szCs w:val="24"/>
        </w:rPr>
        <w:t xml:space="preserve">on the </w:t>
      </w:r>
      <w:r w:rsidR="00014BC7">
        <w:rPr>
          <w:rFonts w:ascii="Aptos" w:hAnsi="Aptos" w:eastAsia="Aptos" w:cs="Aptos"/>
          <w:color w:val="000000" w:themeColor="text1"/>
          <w:sz w:val="24"/>
          <w:szCs w:val="24"/>
        </w:rPr>
        <w:t>right</w:t>
      </w:r>
      <w:r w:rsidRPr="39B241B3" w:rsidR="472BA680">
        <w:rPr>
          <w:rFonts w:ascii="Aptos" w:hAnsi="Aptos" w:eastAsia="Aptos" w:cs="Aptos"/>
          <w:color w:val="000000" w:themeColor="text1"/>
          <w:sz w:val="24"/>
          <w:szCs w:val="24"/>
        </w:rPr>
        <w:t xml:space="preserve">-hand side of the screen </w:t>
      </w:r>
      <w:r w:rsidR="00014BC7">
        <w:rPr>
          <w:rFonts w:ascii="Aptos" w:hAnsi="Aptos" w:eastAsia="Aptos" w:cs="Aptos"/>
          <w:color w:val="000000" w:themeColor="text1"/>
          <w:sz w:val="24"/>
          <w:szCs w:val="24"/>
        </w:rPr>
        <w:t>as well as</w:t>
      </w:r>
      <w:r w:rsidRPr="39B241B3">
        <w:rPr>
          <w:rFonts w:ascii="Aptos" w:hAnsi="Aptos" w:eastAsia="Aptos" w:cs="Aptos"/>
          <w:color w:val="000000" w:themeColor="text1"/>
          <w:sz w:val="24"/>
          <w:szCs w:val="24"/>
        </w:rPr>
        <w:t xml:space="preserve"> agree to the Splunk terms and conditions</w:t>
      </w:r>
      <w:r w:rsidRPr="39B241B3" w:rsidR="267E1919">
        <w:rPr>
          <w:rFonts w:ascii="Aptos" w:hAnsi="Aptos" w:eastAsia="Aptos" w:cs="Aptos"/>
          <w:color w:val="000000" w:themeColor="text1"/>
          <w:sz w:val="24"/>
          <w:szCs w:val="24"/>
        </w:rPr>
        <w:t xml:space="preserve"> by clicking the </w:t>
      </w:r>
      <w:r w:rsidRPr="39B241B3" w:rsidR="270EDC61">
        <w:rPr>
          <w:rFonts w:ascii="Aptos" w:hAnsi="Aptos" w:eastAsia="Aptos" w:cs="Aptos"/>
          <w:color w:val="000000" w:themeColor="text1"/>
          <w:sz w:val="24"/>
          <w:szCs w:val="24"/>
        </w:rPr>
        <w:t>checkbox</w:t>
      </w:r>
      <w:r w:rsidRPr="39B241B3" w:rsidR="267E1919">
        <w:rPr>
          <w:rFonts w:ascii="Aptos" w:hAnsi="Aptos" w:eastAsia="Aptos" w:cs="Aptos"/>
          <w:color w:val="000000" w:themeColor="text1"/>
          <w:sz w:val="24"/>
          <w:szCs w:val="24"/>
        </w:rPr>
        <w:t xml:space="preserve"> below the </w:t>
      </w:r>
      <w:r w:rsidR="004E0183">
        <w:rPr>
          <w:rFonts w:ascii="Aptos" w:hAnsi="Aptos" w:eastAsia="Aptos" w:cs="Aptos"/>
          <w:color w:val="000000" w:themeColor="text1"/>
          <w:sz w:val="24"/>
          <w:szCs w:val="24"/>
        </w:rPr>
        <w:t>required boxes</w:t>
      </w:r>
      <w:r w:rsidRPr="39B241B3">
        <w:rPr>
          <w:rFonts w:ascii="Aptos" w:hAnsi="Aptos" w:eastAsia="Aptos" w:cs="Aptos"/>
          <w:color w:val="000000" w:themeColor="text1"/>
          <w:sz w:val="24"/>
          <w:szCs w:val="24"/>
        </w:rPr>
        <w:t>.</w:t>
      </w:r>
    </w:p>
    <w:p w:rsidR="39B241B3" w:rsidP="00E47B90" w:rsidRDefault="00E47B90" w14:paraId="3C1FD493" w14:textId="2995332E">
      <w:pPr>
        <w:ind w:left="720"/>
        <w:rPr>
          <w:rFonts w:ascii="Aptos" w:hAnsi="Aptos" w:eastAsia="Aptos" w:cs="Aptos"/>
          <w:color w:val="000000" w:themeColor="text1"/>
          <w:sz w:val="24"/>
          <w:szCs w:val="24"/>
        </w:rPr>
      </w:pPr>
      <w:r w:rsidRPr="004E0183">
        <w:rPr>
          <w:rFonts w:ascii="Aptos" w:hAnsi="Aptos" w:eastAsia="Aptos" w:cs="Aptos"/>
          <w:b/>
          <w:bCs/>
          <w:color w:val="000000" w:themeColor="text1"/>
          <w:sz w:val="24"/>
          <w:szCs w:val="24"/>
        </w:rPr>
        <w:t>Make sure you write down your Splunk Login information</w:t>
      </w:r>
      <w:r>
        <w:rPr>
          <w:rFonts w:ascii="Aptos" w:hAnsi="Aptos" w:eastAsia="Aptos" w:cs="Aptos"/>
          <w:color w:val="000000" w:themeColor="text1"/>
          <w:sz w:val="24"/>
          <w:szCs w:val="24"/>
        </w:rPr>
        <w:t>. You will need this later to log into Splunk Enterprise and use the application.</w:t>
      </w:r>
    </w:p>
    <w:p w:rsidR="01416059" w:rsidP="606EC30D" w:rsidRDefault="01416059" w14:paraId="7FA4A8FC" w14:textId="5355C810">
      <w:pPr>
        <w:pStyle w:val="ListParagraph"/>
        <w:numPr>
          <w:ilvl w:val="0"/>
          <w:numId w:val="6"/>
        </w:numPr>
        <w:rPr>
          <w:rFonts w:ascii="Aptos" w:hAnsi="Aptos" w:eastAsia="Aptos" w:cs="Aptos"/>
          <w:color w:val="000000" w:themeColor="text1"/>
          <w:sz w:val="24"/>
          <w:szCs w:val="24"/>
        </w:rPr>
      </w:pPr>
      <w:r w:rsidRPr="39B241B3">
        <w:rPr>
          <w:rFonts w:ascii="Aptos" w:hAnsi="Aptos" w:eastAsia="Aptos" w:cs="Aptos"/>
          <w:color w:val="000000" w:themeColor="text1"/>
          <w:sz w:val="24"/>
          <w:szCs w:val="24"/>
        </w:rPr>
        <w:t xml:space="preserve">Once you have created your Splunk account, you will be brought to a page </w:t>
      </w:r>
      <w:r w:rsidRPr="39B241B3" w:rsidR="3FE6458A">
        <w:rPr>
          <w:rFonts w:ascii="Aptos" w:hAnsi="Aptos" w:eastAsia="Aptos" w:cs="Aptos"/>
          <w:color w:val="000000" w:themeColor="text1"/>
          <w:sz w:val="24"/>
          <w:szCs w:val="24"/>
        </w:rPr>
        <w:t>that looks like this:</w:t>
      </w:r>
      <w:r>
        <w:br/>
      </w:r>
      <w:r w:rsidR="2B13CF5D">
        <w:rPr>
          <w:noProof/>
        </w:rPr>
        <w:drawing>
          <wp:inline distT="0" distB="0" distL="0" distR="0" wp14:anchorId="30A0B459" wp14:editId="5F02BFA1">
            <wp:extent cx="5715000" cy="2343150"/>
            <wp:effectExtent l="0" t="0" r="0" b="0"/>
            <wp:docPr id="329696117" name="Picture 32969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2343150"/>
                    </a:xfrm>
                    <a:prstGeom prst="rect">
                      <a:avLst/>
                    </a:prstGeom>
                  </pic:spPr>
                </pic:pic>
              </a:graphicData>
            </a:graphic>
          </wp:inline>
        </w:drawing>
      </w:r>
      <w:r w:rsidRPr="39B241B3" w:rsidR="2A7A1BB3">
        <w:rPr>
          <w:rFonts w:ascii="Aptos" w:hAnsi="Aptos" w:eastAsia="Aptos" w:cs="Aptos"/>
          <w:color w:val="000000" w:themeColor="text1"/>
          <w:sz w:val="24"/>
          <w:szCs w:val="24"/>
        </w:rPr>
        <w:t xml:space="preserve">You’ll notice there are </w:t>
      </w:r>
      <w:r w:rsidRPr="39B241B3">
        <w:rPr>
          <w:rFonts w:ascii="Aptos" w:hAnsi="Aptos" w:eastAsia="Aptos" w:cs="Aptos"/>
          <w:color w:val="000000" w:themeColor="text1"/>
          <w:sz w:val="24"/>
          <w:szCs w:val="24"/>
        </w:rPr>
        <w:t xml:space="preserve">various </w:t>
      </w:r>
      <w:r w:rsidRPr="39B241B3" w:rsidR="1CFF844A">
        <w:rPr>
          <w:rFonts w:ascii="Aptos" w:hAnsi="Aptos" w:eastAsia="Aptos" w:cs="Aptos"/>
          <w:color w:val="000000" w:themeColor="text1"/>
          <w:sz w:val="24"/>
          <w:szCs w:val="24"/>
        </w:rPr>
        <w:t>installation</w:t>
      </w:r>
      <w:r w:rsidRPr="39B241B3">
        <w:rPr>
          <w:rFonts w:ascii="Aptos" w:hAnsi="Aptos" w:eastAsia="Aptos" w:cs="Aptos"/>
          <w:color w:val="000000" w:themeColor="text1"/>
          <w:sz w:val="24"/>
          <w:szCs w:val="24"/>
        </w:rPr>
        <w:t xml:space="preserve"> options dependent on whether you have </w:t>
      </w:r>
      <w:r w:rsidRPr="39B241B3" w:rsidR="05DE7B74">
        <w:rPr>
          <w:rFonts w:ascii="Aptos" w:hAnsi="Aptos" w:eastAsia="Aptos" w:cs="Aptos"/>
          <w:color w:val="000000" w:themeColor="text1"/>
          <w:sz w:val="24"/>
          <w:szCs w:val="24"/>
        </w:rPr>
        <w:t>Windows</w:t>
      </w:r>
      <w:r w:rsidRPr="39B241B3">
        <w:rPr>
          <w:rFonts w:ascii="Aptos" w:hAnsi="Aptos" w:eastAsia="Aptos" w:cs="Aptos"/>
          <w:color w:val="000000" w:themeColor="text1"/>
          <w:sz w:val="24"/>
          <w:szCs w:val="24"/>
        </w:rPr>
        <w:t>, Linux, or Mac. Choo</w:t>
      </w:r>
      <w:r w:rsidRPr="39B241B3" w:rsidR="07A7F6BD">
        <w:rPr>
          <w:rFonts w:ascii="Aptos" w:hAnsi="Aptos" w:eastAsia="Aptos" w:cs="Aptos"/>
          <w:color w:val="000000" w:themeColor="text1"/>
          <w:sz w:val="24"/>
          <w:szCs w:val="24"/>
        </w:rPr>
        <w:t xml:space="preserve">se the option </w:t>
      </w:r>
      <w:r w:rsidRPr="39B241B3" w:rsidR="283CC2FB">
        <w:rPr>
          <w:rFonts w:ascii="Aptos" w:hAnsi="Aptos" w:eastAsia="Aptos" w:cs="Aptos"/>
          <w:color w:val="000000" w:themeColor="text1"/>
          <w:sz w:val="24"/>
          <w:szCs w:val="24"/>
        </w:rPr>
        <w:t>appropriate for</w:t>
      </w:r>
      <w:r w:rsidRPr="39B241B3" w:rsidR="07A7F6BD">
        <w:rPr>
          <w:rFonts w:ascii="Aptos" w:hAnsi="Aptos" w:eastAsia="Aptos" w:cs="Aptos"/>
          <w:color w:val="000000" w:themeColor="text1"/>
          <w:sz w:val="24"/>
          <w:szCs w:val="24"/>
        </w:rPr>
        <w:t xml:space="preserve"> your machine</w:t>
      </w:r>
      <w:r w:rsidRPr="39B241B3" w:rsidR="7FD8BDF7">
        <w:rPr>
          <w:rFonts w:ascii="Aptos" w:hAnsi="Aptos" w:eastAsia="Aptos" w:cs="Aptos"/>
          <w:color w:val="000000" w:themeColor="text1"/>
          <w:sz w:val="24"/>
          <w:szCs w:val="24"/>
        </w:rPr>
        <w:t>’s operating system</w:t>
      </w:r>
      <w:r w:rsidRPr="39B241B3" w:rsidR="0C88170B">
        <w:rPr>
          <w:rFonts w:ascii="Aptos" w:hAnsi="Aptos" w:eastAsia="Aptos" w:cs="Aptos"/>
          <w:color w:val="000000" w:themeColor="text1"/>
          <w:sz w:val="24"/>
          <w:szCs w:val="24"/>
        </w:rPr>
        <w:t xml:space="preserve"> and choose </w:t>
      </w:r>
      <w:r w:rsidRPr="39B241B3" w:rsidR="2AC5DB22">
        <w:rPr>
          <w:rFonts w:ascii="Aptos" w:hAnsi="Aptos" w:eastAsia="Aptos" w:cs="Aptos"/>
          <w:color w:val="000000" w:themeColor="text1"/>
          <w:sz w:val="24"/>
          <w:szCs w:val="24"/>
        </w:rPr>
        <w:t>“</w:t>
      </w:r>
      <w:r w:rsidRPr="39B241B3" w:rsidR="0C88170B">
        <w:rPr>
          <w:rFonts w:ascii="Aptos" w:hAnsi="Aptos" w:eastAsia="Aptos" w:cs="Aptos"/>
          <w:color w:val="000000" w:themeColor="text1"/>
          <w:sz w:val="24"/>
          <w:szCs w:val="24"/>
        </w:rPr>
        <w:t>Download Now</w:t>
      </w:r>
      <w:r w:rsidRPr="39B241B3" w:rsidR="5E870ADA">
        <w:rPr>
          <w:rFonts w:ascii="Aptos" w:hAnsi="Aptos" w:eastAsia="Aptos" w:cs="Aptos"/>
          <w:color w:val="000000" w:themeColor="text1"/>
          <w:sz w:val="24"/>
          <w:szCs w:val="24"/>
        </w:rPr>
        <w:t>”</w:t>
      </w:r>
      <w:r w:rsidRPr="39B241B3" w:rsidR="2B7281F3">
        <w:rPr>
          <w:rFonts w:ascii="Aptos" w:hAnsi="Aptos" w:eastAsia="Aptos" w:cs="Aptos"/>
          <w:color w:val="000000" w:themeColor="text1"/>
          <w:sz w:val="24"/>
          <w:szCs w:val="24"/>
        </w:rPr>
        <w:t>.</w:t>
      </w:r>
    </w:p>
    <w:p w:rsidR="606EC30D" w:rsidP="606EC30D" w:rsidRDefault="606EC30D" w14:paraId="03E33BF4" w14:textId="1221DB93">
      <w:pPr>
        <w:rPr>
          <w:rFonts w:ascii="Aptos" w:hAnsi="Aptos" w:eastAsia="Aptos" w:cs="Aptos"/>
          <w:color w:val="000000" w:themeColor="text1"/>
          <w:sz w:val="24"/>
          <w:szCs w:val="24"/>
        </w:rPr>
      </w:pPr>
    </w:p>
    <w:p w:rsidR="29417634" w:rsidP="606EC30D" w:rsidRDefault="00C85540" w14:paraId="19F1C247" w14:textId="027F10FA">
      <w:pPr>
        <w:pStyle w:val="ListParagraph"/>
        <w:numPr>
          <w:ilvl w:val="0"/>
          <w:numId w:val="6"/>
        </w:numPr>
        <w:rPr>
          <w:rFonts w:ascii="Aptos" w:hAnsi="Aptos" w:eastAsia="Aptos" w:cs="Aptos"/>
          <w:color w:val="000000" w:themeColor="text1"/>
          <w:sz w:val="24"/>
          <w:szCs w:val="24"/>
        </w:rPr>
      </w:pPr>
      <w:r>
        <w:rPr>
          <w:rFonts w:ascii="Aptos" w:hAnsi="Aptos" w:eastAsia="Aptos" w:cs="Aptos"/>
          <w:color w:val="000000" w:themeColor="text1"/>
          <w:sz w:val="24"/>
          <w:szCs w:val="24"/>
        </w:rPr>
        <w:t>After downloading, run the obtained file and f</w:t>
      </w:r>
      <w:r w:rsidR="004E0183">
        <w:rPr>
          <w:rFonts w:ascii="Aptos" w:hAnsi="Aptos" w:eastAsia="Aptos" w:cs="Aptos"/>
          <w:color w:val="000000" w:themeColor="text1"/>
          <w:sz w:val="24"/>
          <w:szCs w:val="24"/>
        </w:rPr>
        <w:t xml:space="preserve">ollow the onscreen prompts to install </w:t>
      </w:r>
      <w:r>
        <w:rPr>
          <w:rFonts w:ascii="Aptos" w:hAnsi="Aptos" w:eastAsia="Aptos" w:cs="Aptos"/>
          <w:color w:val="000000" w:themeColor="text1"/>
          <w:sz w:val="24"/>
          <w:szCs w:val="24"/>
        </w:rPr>
        <w:t>Splunk Enterprise</w:t>
      </w:r>
      <w:r w:rsidRPr="237E7793" w:rsidR="136E9025">
        <w:rPr>
          <w:rFonts w:ascii="Aptos" w:hAnsi="Aptos" w:eastAsia="Aptos" w:cs="Aptos"/>
          <w:color w:val="000000" w:themeColor="text1"/>
          <w:sz w:val="24"/>
          <w:szCs w:val="24"/>
        </w:rPr>
        <w:t>.</w:t>
      </w:r>
      <w:r w:rsidRPr="237E7793" w:rsidR="132DAE8C">
        <w:rPr>
          <w:rFonts w:ascii="Aptos" w:hAnsi="Aptos" w:eastAsia="Aptos" w:cs="Aptos"/>
          <w:color w:val="000000" w:themeColor="text1"/>
          <w:sz w:val="24"/>
          <w:szCs w:val="24"/>
        </w:rPr>
        <w:t xml:space="preserve"> If the Splunk Enterprise download prompt asks for another username and password for set-up – write this information down as it will be used to log you into Splunk Enterprise.</w:t>
      </w:r>
    </w:p>
    <w:p w:rsidR="54BF85A0" w:rsidP="237E7793" w:rsidRDefault="54BF85A0" w14:paraId="21FC2E67" w14:textId="0023884B">
      <w:pPr>
        <w:ind w:left="720"/>
        <w:rPr>
          <w:rFonts w:ascii="Aptos" w:hAnsi="Aptos" w:eastAsia="Aptos" w:cs="Aptos"/>
          <w:color w:val="0563C1"/>
          <w:sz w:val="24"/>
          <w:szCs w:val="24"/>
        </w:rPr>
      </w:pPr>
      <w:r w:rsidRPr="237E7793">
        <w:rPr>
          <w:rFonts w:ascii="Aptos" w:hAnsi="Aptos" w:eastAsia="Aptos" w:cs="Aptos"/>
          <w:color w:val="000000" w:themeColor="text1"/>
          <w:sz w:val="24"/>
          <w:szCs w:val="24"/>
        </w:rPr>
        <w:t xml:space="preserve">If you require additional help more information can be found at: </w:t>
      </w:r>
      <w:hyperlink r:id="rId11">
        <w:r w:rsidRPr="237E7793">
          <w:rPr>
            <w:rStyle w:val="Hyperlink"/>
            <w:rFonts w:ascii="Aptos" w:hAnsi="Aptos" w:eastAsia="Aptos" w:cs="Aptos"/>
            <w:color w:val="0563C1"/>
            <w:sz w:val="24"/>
            <w:szCs w:val="24"/>
          </w:rPr>
          <w:t>https://docs.splunk.com/Documentation/Splunk/9.1.2/SearchTutorial/InstallSplunk</w:t>
        </w:r>
      </w:hyperlink>
    </w:p>
    <w:p w:rsidR="2D59ABBE" w:rsidP="2D59ABBE" w:rsidRDefault="443D5D5A" w14:paraId="138C4F35" w14:textId="10A674BD">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This is a point where you can stop and come back later.</w:t>
      </w:r>
    </w:p>
    <w:p w:rsidR="237E7793" w:rsidP="237E7793" w:rsidRDefault="237E7793" w14:paraId="7EDB7B61" w14:textId="013C7665">
      <w:pPr>
        <w:rPr>
          <w:rFonts w:ascii="Aptos" w:hAnsi="Aptos" w:eastAsia="Aptos" w:cs="Aptos"/>
          <w:color w:val="000000" w:themeColor="text1"/>
          <w:sz w:val="24"/>
          <w:szCs w:val="24"/>
        </w:rPr>
      </w:pPr>
    </w:p>
    <w:p w:rsidR="237E7793" w:rsidP="237E7793" w:rsidRDefault="237E7793" w14:paraId="3AB9A0DC" w14:textId="736ABCBA">
      <w:pPr>
        <w:rPr>
          <w:rFonts w:ascii="Aptos" w:hAnsi="Aptos" w:eastAsia="Aptos" w:cs="Aptos"/>
          <w:color w:val="000000" w:themeColor="text1"/>
          <w:sz w:val="24"/>
          <w:szCs w:val="24"/>
        </w:rPr>
      </w:pPr>
    </w:p>
    <w:p w:rsidR="24D8798C" w:rsidP="048BA1C3" w:rsidRDefault="24D8798C" w14:paraId="5C8E1FD7" w14:textId="12AE568B" w14:noSpellErr="1">
      <w:pPr>
        <w:pStyle w:val="Heading1"/>
        <w:rPr>
          <w:rFonts w:ascii="Aptos" w:hAnsi="Aptos" w:eastAsia="Aptos" w:cs="Aptos"/>
          <w:b w:val="1"/>
          <w:bCs w:val="1"/>
          <w:color w:val="000000" w:themeColor="text1"/>
        </w:rPr>
      </w:pPr>
      <w:bookmarkStart w:name="_Toc454915605" w:id="2059213438"/>
      <w:r w:rsidRPr="048BA1C3" w:rsidR="24D8798C">
        <w:rPr>
          <w:rFonts w:ascii="Aptos" w:hAnsi="Aptos" w:eastAsia="Aptos" w:cs="Aptos"/>
        </w:rPr>
        <w:t>Threat Timeline Installation and Use</w:t>
      </w:r>
      <w:bookmarkEnd w:id="2059213438"/>
    </w:p>
    <w:p w:rsidR="0A889027" w:rsidP="2D59ABBE" w:rsidRDefault="0A889027" w14:paraId="3499F252" w14:textId="252DE553">
      <w:pPr>
        <w:rPr>
          <w:rFonts w:ascii="Aptos" w:hAnsi="Aptos" w:eastAsia="Aptos" w:cs="Aptos"/>
          <w:color w:val="000000" w:themeColor="text1"/>
          <w:sz w:val="24"/>
          <w:szCs w:val="24"/>
        </w:rPr>
      </w:pPr>
      <w:r w:rsidRPr="12AA61AB">
        <w:rPr>
          <w:rFonts w:ascii="Aptos" w:hAnsi="Aptos" w:eastAsia="Aptos" w:cs="Aptos"/>
          <w:b/>
          <w:bCs/>
          <w:color w:val="000000" w:themeColor="text1"/>
          <w:sz w:val="24"/>
          <w:szCs w:val="24"/>
        </w:rPr>
        <w:t>Overview:</w:t>
      </w:r>
    </w:p>
    <w:p w:rsidR="735C21D3" w:rsidP="00632528" w:rsidRDefault="7F6E738A" w14:paraId="1012D159" w14:textId="4F60B8CB">
      <w:pPr>
        <w:rPr>
          <w:rFonts w:ascii="Aptos" w:hAnsi="Aptos" w:eastAsia="Aptos" w:cs="Aptos"/>
          <w:color w:val="000000" w:themeColor="text1"/>
          <w:sz w:val="24"/>
          <w:szCs w:val="24"/>
        </w:rPr>
      </w:pPr>
      <w:r w:rsidRPr="12AA61AB">
        <w:rPr>
          <w:rFonts w:ascii="Aptos" w:hAnsi="Aptos" w:eastAsia="Aptos" w:cs="Aptos"/>
          <w:color w:val="000000" w:themeColor="text1"/>
          <w:sz w:val="24"/>
          <w:szCs w:val="24"/>
        </w:rPr>
        <w:t xml:space="preserve">This is a guide on the installation procedures </w:t>
      </w:r>
      <w:r w:rsidRPr="12AA61AB" w:rsidR="26A7F277">
        <w:rPr>
          <w:rFonts w:ascii="Aptos" w:hAnsi="Aptos" w:eastAsia="Aptos" w:cs="Aptos"/>
          <w:color w:val="000000" w:themeColor="text1"/>
          <w:sz w:val="24"/>
          <w:szCs w:val="24"/>
        </w:rPr>
        <w:t>and the use of the Threat Timeline Splunk Enterprise visualization. Th</w:t>
      </w:r>
      <w:r w:rsidR="0061433D">
        <w:rPr>
          <w:rFonts w:ascii="Aptos" w:hAnsi="Aptos" w:eastAsia="Aptos" w:cs="Aptos"/>
          <w:color w:val="000000" w:themeColor="text1"/>
          <w:sz w:val="24"/>
          <w:szCs w:val="24"/>
        </w:rPr>
        <w:t xml:space="preserve">e visualization </w:t>
      </w:r>
      <w:r w:rsidRPr="12AA61AB" w:rsidR="26A7F277">
        <w:rPr>
          <w:rFonts w:ascii="Aptos" w:hAnsi="Aptos" w:eastAsia="Aptos" w:cs="Aptos"/>
          <w:color w:val="000000" w:themeColor="text1"/>
          <w:sz w:val="24"/>
          <w:szCs w:val="24"/>
        </w:rPr>
        <w:t xml:space="preserve">will </w:t>
      </w:r>
      <w:r w:rsidRPr="39B241B3" w:rsidR="0076B1C0">
        <w:rPr>
          <w:rFonts w:ascii="Aptos" w:hAnsi="Aptos" w:eastAsia="Aptos" w:cs="Aptos"/>
          <w:color w:val="000000" w:themeColor="text1"/>
          <w:sz w:val="24"/>
          <w:szCs w:val="24"/>
        </w:rPr>
        <w:t>let</w:t>
      </w:r>
      <w:r w:rsidRPr="12AA61AB" w:rsidR="26A7F277">
        <w:rPr>
          <w:rFonts w:ascii="Aptos" w:hAnsi="Aptos" w:eastAsia="Aptos" w:cs="Aptos"/>
          <w:color w:val="000000" w:themeColor="text1"/>
          <w:sz w:val="24"/>
          <w:szCs w:val="24"/>
        </w:rPr>
        <w:t xml:space="preserve"> you see the cyber</w:t>
      </w:r>
      <w:r w:rsidRPr="12AA61AB" w:rsidR="4209BB2C">
        <w:rPr>
          <w:rFonts w:ascii="Aptos" w:hAnsi="Aptos" w:eastAsia="Aptos" w:cs="Aptos"/>
          <w:color w:val="000000" w:themeColor="text1"/>
          <w:sz w:val="24"/>
          <w:szCs w:val="24"/>
        </w:rPr>
        <w:t>-</w:t>
      </w:r>
      <w:r w:rsidRPr="12AA61AB" w:rsidR="26A7F277">
        <w:rPr>
          <w:rFonts w:ascii="Aptos" w:hAnsi="Aptos" w:eastAsia="Aptos" w:cs="Aptos"/>
          <w:color w:val="000000" w:themeColor="text1"/>
          <w:sz w:val="24"/>
          <w:szCs w:val="24"/>
        </w:rPr>
        <w:t>thre</w:t>
      </w:r>
      <w:r w:rsidRPr="12AA61AB" w:rsidR="0C96AFE8">
        <w:rPr>
          <w:rFonts w:ascii="Aptos" w:hAnsi="Aptos" w:eastAsia="Aptos" w:cs="Aptos"/>
          <w:color w:val="000000" w:themeColor="text1"/>
          <w:sz w:val="24"/>
          <w:szCs w:val="24"/>
        </w:rPr>
        <w:t>ats</w:t>
      </w:r>
      <w:r w:rsidR="003A47E5">
        <w:rPr>
          <w:rFonts w:ascii="Aptos" w:hAnsi="Aptos" w:eastAsia="Aptos" w:cs="Aptos"/>
          <w:color w:val="000000" w:themeColor="text1"/>
          <w:sz w:val="24"/>
          <w:szCs w:val="24"/>
        </w:rPr>
        <w:t xml:space="preserve"> </w:t>
      </w:r>
      <w:r w:rsidR="00C11EE9">
        <w:rPr>
          <w:rFonts w:ascii="Aptos" w:hAnsi="Aptos" w:eastAsia="Aptos" w:cs="Aptos"/>
          <w:color w:val="000000" w:themeColor="text1"/>
          <w:sz w:val="24"/>
          <w:szCs w:val="24"/>
        </w:rPr>
        <w:t xml:space="preserve">from a csv file </w:t>
      </w:r>
      <w:r w:rsidRPr="39B241B3" w:rsidR="0076B1C0">
        <w:rPr>
          <w:rFonts w:ascii="Aptos" w:hAnsi="Aptos" w:eastAsia="Aptos" w:cs="Aptos"/>
          <w:color w:val="000000" w:themeColor="text1"/>
          <w:sz w:val="24"/>
          <w:szCs w:val="24"/>
        </w:rPr>
        <w:t xml:space="preserve">that is within Splunk </w:t>
      </w:r>
      <w:r w:rsidR="00C11EE9">
        <w:rPr>
          <w:rFonts w:ascii="Aptos" w:hAnsi="Aptos" w:eastAsia="Aptos" w:cs="Aptos"/>
          <w:color w:val="000000" w:themeColor="text1"/>
          <w:sz w:val="24"/>
          <w:szCs w:val="24"/>
        </w:rPr>
        <w:t xml:space="preserve">in an organized manner by </w:t>
      </w:r>
      <w:r w:rsidRPr="39B241B3" w:rsidR="0076B1C0">
        <w:rPr>
          <w:rFonts w:ascii="Aptos" w:hAnsi="Aptos" w:eastAsia="Aptos" w:cs="Aptos"/>
          <w:color w:val="000000" w:themeColor="text1"/>
          <w:sz w:val="24"/>
          <w:szCs w:val="24"/>
        </w:rPr>
        <w:t xml:space="preserve">having </w:t>
      </w:r>
      <w:r w:rsidR="00C11EE9">
        <w:rPr>
          <w:rFonts w:ascii="Aptos" w:hAnsi="Aptos" w:eastAsia="Aptos" w:cs="Aptos"/>
          <w:color w:val="000000" w:themeColor="text1"/>
          <w:sz w:val="24"/>
          <w:szCs w:val="24"/>
        </w:rPr>
        <w:t xml:space="preserve">the </w:t>
      </w:r>
      <w:r w:rsidRPr="39B241B3" w:rsidR="0076B1C0">
        <w:rPr>
          <w:rFonts w:ascii="Aptos" w:hAnsi="Aptos" w:eastAsia="Aptos" w:cs="Aptos"/>
          <w:color w:val="000000" w:themeColor="text1"/>
          <w:sz w:val="24"/>
          <w:szCs w:val="24"/>
        </w:rPr>
        <w:t xml:space="preserve">data </w:t>
      </w:r>
      <w:r w:rsidR="00C11EE9">
        <w:rPr>
          <w:rFonts w:ascii="Aptos" w:hAnsi="Aptos" w:eastAsia="Aptos" w:cs="Aptos"/>
          <w:color w:val="000000" w:themeColor="text1"/>
          <w:sz w:val="24"/>
          <w:szCs w:val="24"/>
        </w:rPr>
        <w:t xml:space="preserve">represented </w:t>
      </w:r>
      <w:r w:rsidRPr="39B241B3" w:rsidR="0076B1C0">
        <w:rPr>
          <w:rFonts w:ascii="Aptos" w:hAnsi="Aptos" w:eastAsia="Aptos" w:cs="Aptos"/>
          <w:color w:val="000000" w:themeColor="text1"/>
          <w:sz w:val="24"/>
          <w:szCs w:val="24"/>
        </w:rPr>
        <w:t xml:space="preserve">by </w:t>
      </w:r>
      <w:r w:rsidR="00C11EE9">
        <w:rPr>
          <w:rFonts w:ascii="Aptos" w:hAnsi="Aptos" w:eastAsia="Aptos" w:cs="Aptos"/>
          <w:color w:val="000000" w:themeColor="text1"/>
          <w:sz w:val="24"/>
          <w:szCs w:val="24"/>
        </w:rPr>
        <w:t xml:space="preserve">tactics </w:t>
      </w:r>
      <w:r w:rsidRPr="39B241B3" w:rsidR="0076B1C0">
        <w:rPr>
          <w:rFonts w:ascii="Aptos" w:hAnsi="Aptos" w:eastAsia="Aptos" w:cs="Aptos"/>
          <w:color w:val="000000" w:themeColor="text1"/>
          <w:sz w:val="24"/>
          <w:szCs w:val="24"/>
        </w:rPr>
        <w:t>used</w:t>
      </w:r>
      <w:r w:rsidR="00C11EE9">
        <w:rPr>
          <w:rFonts w:ascii="Aptos" w:hAnsi="Aptos" w:eastAsia="Aptos" w:cs="Aptos"/>
          <w:color w:val="000000" w:themeColor="text1"/>
          <w:sz w:val="24"/>
          <w:szCs w:val="24"/>
        </w:rPr>
        <w:t xml:space="preserve"> for the </w:t>
      </w:r>
      <w:r w:rsidRPr="39B241B3" w:rsidR="0076B1C0">
        <w:rPr>
          <w:rFonts w:ascii="Aptos" w:hAnsi="Aptos" w:eastAsia="Aptos" w:cs="Aptos"/>
          <w:color w:val="000000" w:themeColor="text1"/>
          <w:sz w:val="24"/>
          <w:szCs w:val="24"/>
        </w:rPr>
        <w:t>cyber-</w:t>
      </w:r>
      <w:r w:rsidR="00C11EE9">
        <w:rPr>
          <w:rFonts w:ascii="Aptos" w:hAnsi="Aptos" w:eastAsia="Aptos" w:cs="Aptos"/>
          <w:color w:val="000000" w:themeColor="text1"/>
          <w:sz w:val="24"/>
          <w:szCs w:val="24"/>
        </w:rPr>
        <w:t>attacks.</w:t>
      </w:r>
    </w:p>
    <w:p w:rsidR="0A889027" w:rsidP="2D59ABBE" w:rsidRDefault="0A889027" w14:paraId="4C8E984D" w14:textId="18F1F8FF">
      <w:pPr>
        <w:rPr>
          <w:rFonts w:ascii="Aptos" w:hAnsi="Aptos" w:eastAsia="Aptos" w:cs="Aptos"/>
          <w:color w:val="000000" w:themeColor="text1"/>
          <w:sz w:val="24"/>
          <w:szCs w:val="24"/>
        </w:rPr>
      </w:pPr>
      <w:r w:rsidRPr="52C3C8F5">
        <w:rPr>
          <w:rFonts w:ascii="Aptos" w:hAnsi="Aptos" w:eastAsia="Aptos" w:cs="Aptos"/>
          <w:b/>
          <w:bCs/>
          <w:color w:val="000000" w:themeColor="text1"/>
          <w:sz w:val="24"/>
          <w:szCs w:val="24"/>
        </w:rPr>
        <w:t>Safety:</w:t>
      </w:r>
    </w:p>
    <w:p w:rsidR="39B241B3" w:rsidP="39B241B3" w:rsidRDefault="74822D7F" w14:paraId="07C9F6DD" w14:textId="0846689E">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The sign-in process for Splunk Enterprise requires your Splunk username and password. Do not share this information with anyone else to prevent security risks. </w:t>
      </w:r>
    </w:p>
    <w:p w:rsidR="3F1A8D6C" w:rsidP="2D59ABBE" w:rsidRDefault="3F1A8D6C" w14:paraId="4C6D8966" w14:textId="65DD4AD5">
      <w:pPr>
        <w:rPr>
          <w:rFonts w:ascii="Aptos" w:hAnsi="Aptos" w:eastAsia="Aptos" w:cs="Aptos"/>
          <w:color w:val="000000" w:themeColor="text1"/>
          <w:sz w:val="24"/>
          <w:szCs w:val="24"/>
        </w:rPr>
      </w:pPr>
      <w:r w:rsidRPr="12AA61AB">
        <w:rPr>
          <w:rFonts w:ascii="Aptos" w:hAnsi="Aptos" w:eastAsia="Aptos" w:cs="Aptos"/>
          <w:b/>
          <w:bCs/>
          <w:color w:val="000000" w:themeColor="text1"/>
          <w:sz w:val="24"/>
          <w:szCs w:val="24"/>
        </w:rPr>
        <w:t>Required:</w:t>
      </w:r>
    </w:p>
    <w:p w:rsidR="00C0300F" w:rsidP="00C0300F" w:rsidRDefault="00C0300F" w14:paraId="6CAC7FD4" w14:textId="29FF513F">
      <w:pPr>
        <w:ind w:left="720"/>
        <w:rPr>
          <w:rFonts w:ascii="Aptos" w:hAnsi="Aptos" w:eastAsia="Aptos" w:cs="Aptos"/>
          <w:color w:val="000000" w:themeColor="text1"/>
          <w:sz w:val="24"/>
          <w:szCs w:val="24"/>
        </w:rPr>
      </w:pPr>
      <w:r>
        <w:rPr>
          <w:rFonts w:ascii="Aptos" w:hAnsi="Aptos" w:eastAsia="Aptos" w:cs="Aptos"/>
          <w:color w:val="000000" w:themeColor="text1"/>
          <w:sz w:val="24"/>
          <w:szCs w:val="24"/>
        </w:rPr>
        <w:t>You already have an account</w:t>
      </w:r>
      <w:r w:rsidR="00C92FD5">
        <w:rPr>
          <w:rFonts w:ascii="Aptos" w:hAnsi="Aptos" w:eastAsia="Aptos" w:cs="Aptos"/>
          <w:color w:val="000000" w:themeColor="text1"/>
          <w:sz w:val="24"/>
          <w:szCs w:val="24"/>
        </w:rPr>
        <w:t xml:space="preserve"> set up</w:t>
      </w:r>
      <w:r>
        <w:rPr>
          <w:rFonts w:ascii="Aptos" w:hAnsi="Aptos" w:eastAsia="Aptos" w:cs="Aptos"/>
          <w:color w:val="000000" w:themeColor="text1"/>
          <w:sz w:val="24"/>
          <w:szCs w:val="24"/>
        </w:rPr>
        <w:t xml:space="preserve"> with Splunk</w:t>
      </w:r>
      <w:r w:rsidRPr="237E7793" w:rsidR="1E3D87E0">
        <w:rPr>
          <w:rFonts w:ascii="Aptos" w:hAnsi="Aptos" w:eastAsia="Aptos" w:cs="Aptos"/>
          <w:color w:val="000000" w:themeColor="text1"/>
          <w:sz w:val="24"/>
          <w:szCs w:val="24"/>
        </w:rPr>
        <w:t>.</w:t>
      </w:r>
    </w:p>
    <w:p w:rsidR="00C0300F" w:rsidP="00C0300F" w:rsidRDefault="3F1A8D6C" w14:paraId="341B52F7" w14:textId="15049A9F">
      <w:pPr>
        <w:ind w:left="720"/>
        <w:rPr>
          <w:rFonts w:ascii="Aptos" w:hAnsi="Aptos" w:eastAsia="Aptos" w:cs="Aptos"/>
          <w:color w:val="000000" w:themeColor="text1"/>
          <w:sz w:val="24"/>
          <w:szCs w:val="24"/>
        </w:rPr>
      </w:pPr>
      <w:r w:rsidRPr="52C3C8F5">
        <w:rPr>
          <w:rFonts w:ascii="Aptos" w:hAnsi="Aptos" w:eastAsia="Aptos" w:cs="Aptos"/>
          <w:color w:val="000000" w:themeColor="text1"/>
          <w:sz w:val="24"/>
          <w:szCs w:val="24"/>
        </w:rPr>
        <w:t xml:space="preserve">Splunk Enterprise </w:t>
      </w:r>
      <w:r w:rsidR="00C0300F">
        <w:rPr>
          <w:rFonts w:ascii="Aptos" w:hAnsi="Aptos" w:eastAsia="Aptos" w:cs="Aptos"/>
          <w:color w:val="000000" w:themeColor="text1"/>
          <w:sz w:val="24"/>
          <w:szCs w:val="24"/>
        </w:rPr>
        <w:t xml:space="preserve">has been </w:t>
      </w:r>
      <w:r w:rsidRPr="52C3C8F5">
        <w:rPr>
          <w:rFonts w:ascii="Aptos" w:hAnsi="Aptos" w:eastAsia="Aptos" w:cs="Aptos"/>
          <w:color w:val="000000" w:themeColor="text1"/>
          <w:sz w:val="24"/>
          <w:szCs w:val="24"/>
        </w:rPr>
        <w:t xml:space="preserve">installed </w:t>
      </w:r>
      <w:r w:rsidR="00C0300F">
        <w:rPr>
          <w:rFonts w:ascii="Aptos" w:hAnsi="Aptos" w:eastAsia="Aptos" w:cs="Aptos"/>
          <w:color w:val="000000" w:themeColor="text1"/>
          <w:sz w:val="24"/>
          <w:szCs w:val="24"/>
        </w:rPr>
        <w:t>for</w:t>
      </w:r>
      <w:r w:rsidRPr="52C3C8F5">
        <w:rPr>
          <w:rFonts w:ascii="Aptos" w:hAnsi="Aptos" w:eastAsia="Aptos" w:cs="Aptos"/>
          <w:color w:val="000000" w:themeColor="text1"/>
          <w:sz w:val="24"/>
          <w:szCs w:val="24"/>
        </w:rPr>
        <w:t xml:space="preserve"> your device.</w:t>
      </w:r>
    </w:p>
    <w:p w:rsidR="04260902" w:rsidP="12AA61AB" w:rsidRDefault="5179930A" w14:paraId="06DBD624" w14:textId="7113E3A0">
      <w:pPr>
        <w:ind w:left="720"/>
        <w:rPr>
          <w:rFonts w:ascii="Aptos" w:hAnsi="Aptos" w:eastAsia="Aptos" w:cs="Aptos"/>
          <w:color w:val="000000" w:themeColor="text1"/>
          <w:sz w:val="24"/>
          <w:szCs w:val="24"/>
        </w:rPr>
      </w:pPr>
      <w:r w:rsidRPr="237E7793">
        <w:rPr>
          <w:rFonts w:ascii="Aptos" w:hAnsi="Aptos" w:eastAsia="Aptos" w:cs="Aptos"/>
          <w:color w:val="000000" w:themeColor="text1"/>
          <w:sz w:val="24"/>
          <w:szCs w:val="24"/>
        </w:rPr>
        <w:t>You have the</w:t>
      </w:r>
      <w:r w:rsidRPr="12AA61AB" w:rsidR="3F1A8D6C">
        <w:rPr>
          <w:rFonts w:ascii="Aptos" w:hAnsi="Aptos" w:eastAsia="Aptos" w:cs="Aptos"/>
          <w:color w:val="000000" w:themeColor="text1"/>
          <w:sz w:val="24"/>
          <w:szCs w:val="24"/>
        </w:rPr>
        <w:t xml:space="preserve"> Threat_Timeline.tar.gz file </w:t>
      </w:r>
      <w:r w:rsidR="003253B6">
        <w:rPr>
          <w:rFonts w:ascii="Aptos" w:hAnsi="Aptos" w:eastAsia="Aptos" w:cs="Aptos"/>
          <w:color w:val="000000" w:themeColor="text1"/>
          <w:sz w:val="24"/>
          <w:szCs w:val="24"/>
        </w:rPr>
        <w:t>from the email you received from us</w:t>
      </w:r>
      <w:r w:rsidRPr="624A31CF" w:rsidR="120AD6C4">
        <w:rPr>
          <w:rFonts w:ascii="Aptos" w:hAnsi="Aptos" w:eastAsia="Aptos" w:cs="Aptos"/>
          <w:color w:val="000000" w:themeColor="text1"/>
          <w:sz w:val="24"/>
          <w:szCs w:val="24"/>
        </w:rPr>
        <w:t>.</w:t>
      </w:r>
    </w:p>
    <w:p w:rsidR="120AD6C4" w:rsidP="624A31CF" w:rsidRDefault="39EFB59B" w14:paraId="724E6477" w14:textId="584607E5">
      <w:pPr>
        <w:ind w:left="720"/>
        <w:rPr>
          <w:rFonts w:ascii="Aptos" w:hAnsi="Aptos" w:eastAsia="Aptos" w:cs="Aptos"/>
          <w:color w:val="000000" w:themeColor="text1"/>
          <w:sz w:val="24"/>
          <w:szCs w:val="24"/>
        </w:rPr>
      </w:pPr>
      <w:r w:rsidRPr="237E7793">
        <w:rPr>
          <w:rFonts w:ascii="Aptos" w:hAnsi="Aptos" w:eastAsia="Aptos" w:cs="Aptos"/>
          <w:color w:val="000000" w:themeColor="text1"/>
          <w:sz w:val="24"/>
          <w:szCs w:val="24"/>
        </w:rPr>
        <w:t>You have t</w:t>
      </w:r>
      <w:r w:rsidRPr="237E7793" w:rsidR="6D208034">
        <w:rPr>
          <w:rFonts w:ascii="Aptos" w:hAnsi="Aptos" w:eastAsia="Aptos" w:cs="Aptos"/>
          <w:color w:val="000000" w:themeColor="text1"/>
          <w:sz w:val="24"/>
          <w:szCs w:val="24"/>
        </w:rPr>
        <w:t xml:space="preserve">he </w:t>
      </w:r>
      <w:r w:rsidRPr="237E7793" w:rsidR="2C9A9C0B">
        <w:rPr>
          <w:rFonts w:ascii="Aptos" w:hAnsi="Aptos" w:eastAsia="Aptos" w:cs="Aptos"/>
          <w:color w:val="000000" w:themeColor="text1"/>
          <w:sz w:val="24"/>
          <w:szCs w:val="24"/>
        </w:rPr>
        <w:t>s</w:t>
      </w:r>
      <w:r w:rsidRPr="237E7793" w:rsidR="6D208034">
        <w:rPr>
          <w:rFonts w:ascii="Aptos" w:hAnsi="Aptos" w:eastAsia="Aptos" w:cs="Aptos"/>
          <w:color w:val="000000" w:themeColor="text1"/>
          <w:sz w:val="24"/>
          <w:szCs w:val="24"/>
        </w:rPr>
        <w:t>parse</w:t>
      </w:r>
      <w:r w:rsidRPr="624A31CF" w:rsidR="120AD6C4">
        <w:rPr>
          <w:rFonts w:ascii="Aptos" w:hAnsi="Aptos" w:eastAsia="Aptos" w:cs="Aptos"/>
          <w:color w:val="000000" w:themeColor="text1"/>
          <w:sz w:val="24"/>
          <w:szCs w:val="24"/>
        </w:rPr>
        <w:t xml:space="preserve">.csv and the </w:t>
      </w:r>
      <w:r w:rsidRPr="237E7793" w:rsidR="2A61C91D">
        <w:rPr>
          <w:rFonts w:ascii="Aptos" w:hAnsi="Aptos" w:eastAsia="Aptos" w:cs="Aptos"/>
          <w:color w:val="000000" w:themeColor="text1"/>
          <w:sz w:val="24"/>
          <w:szCs w:val="24"/>
        </w:rPr>
        <w:t>d</w:t>
      </w:r>
      <w:r w:rsidRPr="237E7793" w:rsidR="0E701BB1">
        <w:rPr>
          <w:rFonts w:ascii="Aptos" w:hAnsi="Aptos" w:eastAsia="Aptos" w:cs="Aptos"/>
          <w:color w:val="000000" w:themeColor="text1"/>
          <w:sz w:val="24"/>
          <w:szCs w:val="24"/>
        </w:rPr>
        <w:t>ense</w:t>
      </w:r>
      <w:r w:rsidRPr="624A31CF" w:rsidR="120AD6C4">
        <w:rPr>
          <w:rFonts w:ascii="Aptos" w:hAnsi="Aptos" w:eastAsia="Aptos" w:cs="Aptos"/>
          <w:color w:val="000000" w:themeColor="text1"/>
          <w:sz w:val="24"/>
          <w:szCs w:val="24"/>
        </w:rPr>
        <w:t>.csv</w:t>
      </w:r>
      <w:r w:rsidRPr="624A31CF" w:rsidR="1BF2F8E8">
        <w:rPr>
          <w:rFonts w:ascii="Aptos" w:hAnsi="Aptos" w:eastAsia="Aptos" w:cs="Aptos"/>
          <w:color w:val="000000" w:themeColor="text1"/>
          <w:sz w:val="24"/>
          <w:szCs w:val="24"/>
        </w:rPr>
        <w:t xml:space="preserve"> files from the email you received from us.</w:t>
      </w:r>
    </w:p>
    <w:p w:rsidR="2B1605AF" w:rsidP="12AA61AB" w:rsidRDefault="2B1605AF" w14:paraId="380046E3" w14:textId="69EC7824">
      <w:pPr>
        <w:ind w:left="720"/>
        <w:rPr>
          <w:rFonts w:ascii="Aptos" w:hAnsi="Aptos" w:eastAsia="Aptos" w:cs="Aptos"/>
          <w:color w:val="000000" w:themeColor="text1"/>
          <w:sz w:val="24"/>
          <w:szCs w:val="24"/>
        </w:rPr>
      </w:pPr>
      <w:r w:rsidRPr="52C3C8F5">
        <w:rPr>
          <w:rFonts w:ascii="Aptos" w:hAnsi="Aptos" w:eastAsia="Aptos" w:cs="Aptos"/>
          <w:color w:val="000000" w:themeColor="text1"/>
          <w:sz w:val="24"/>
          <w:szCs w:val="24"/>
        </w:rPr>
        <w:t>An input lookup file, with the required data fields already in Splunk Enterprise.</w:t>
      </w:r>
    </w:p>
    <w:p w:rsidR="0A889027" w:rsidP="2D59ABBE" w:rsidRDefault="0A889027" w14:paraId="683EDEEE" w14:textId="72F387D6">
      <w:pPr>
        <w:rPr>
          <w:rFonts w:ascii="Aptos" w:hAnsi="Aptos" w:eastAsia="Aptos" w:cs="Aptos"/>
          <w:color w:val="000000" w:themeColor="text1"/>
          <w:sz w:val="24"/>
          <w:szCs w:val="24"/>
        </w:rPr>
      </w:pPr>
      <w:r w:rsidRPr="12AA61AB">
        <w:rPr>
          <w:rFonts w:ascii="Aptos" w:hAnsi="Aptos" w:eastAsia="Aptos" w:cs="Aptos"/>
          <w:b/>
          <w:bCs/>
          <w:color w:val="000000" w:themeColor="text1"/>
          <w:sz w:val="24"/>
          <w:szCs w:val="24"/>
        </w:rPr>
        <w:t>Steps:</w:t>
      </w:r>
    </w:p>
    <w:p w:rsidR="1513331F" w:rsidP="237E7793" w:rsidRDefault="1513331F" w14:paraId="5DD25AE9" w14:textId="49AB08A8" w14:noSpellErr="1">
      <w:pPr>
        <w:pStyle w:val="Heading2"/>
        <w:rPr>
          <w:rFonts w:ascii="Aptos" w:hAnsi="Aptos" w:eastAsia="Aptos" w:cs="Aptos"/>
          <w:b w:val="1"/>
          <w:bCs w:val="1"/>
          <w:color w:val="000000" w:themeColor="text1"/>
          <w:sz w:val="24"/>
          <w:szCs w:val="24"/>
        </w:rPr>
      </w:pPr>
      <w:bookmarkStart w:name="_Toc1255795157" w:id="264321504"/>
      <w:r w:rsidRPr="048BA1C3" w:rsidR="1513331F">
        <w:rPr>
          <w:rFonts w:ascii="Aptos" w:hAnsi="Aptos" w:eastAsia="Aptos" w:cs="Aptos"/>
          <w:sz w:val="28"/>
          <w:szCs w:val="28"/>
        </w:rPr>
        <w:t>Installation of the Application:</w:t>
      </w:r>
      <w:bookmarkEnd w:id="264321504"/>
    </w:p>
    <w:p w:rsidR="572F80F4" w:rsidP="2D59ABBE" w:rsidRDefault="00872482" w14:paraId="5A17EFFA" w14:textId="774DE756">
      <w:pPr>
        <w:pStyle w:val="ListParagraph"/>
        <w:numPr>
          <w:ilvl w:val="0"/>
          <w:numId w:val="2"/>
        </w:numPr>
        <w:rPr>
          <w:rFonts w:ascii="Aptos" w:hAnsi="Aptos" w:eastAsia="Aptos" w:cs="Aptos"/>
          <w:color w:val="000000" w:themeColor="text1"/>
          <w:sz w:val="24"/>
          <w:szCs w:val="24"/>
        </w:rPr>
      </w:pPr>
      <w:r>
        <w:rPr>
          <w:rFonts w:ascii="Aptos" w:hAnsi="Aptos" w:eastAsia="Aptos" w:cs="Aptos"/>
          <w:color w:val="000000" w:themeColor="text1"/>
          <w:sz w:val="24"/>
          <w:szCs w:val="24"/>
        </w:rPr>
        <w:t>Open Splunk Enterprise. You will be brought to a login screen that looks like this:</w:t>
      </w:r>
      <w:r>
        <w:rPr>
          <w:rFonts w:ascii="Aptos" w:hAnsi="Aptos" w:eastAsia="Aptos" w:cs="Aptos"/>
          <w:color w:val="000000" w:themeColor="text1"/>
          <w:sz w:val="24"/>
          <w:szCs w:val="24"/>
        </w:rPr>
        <w:br/>
      </w:r>
      <w:r w:rsidR="005A1B77">
        <w:rPr>
          <w:noProof/>
        </w:rPr>
        <w:drawing>
          <wp:inline distT="0" distB="0" distL="0" distR="0" wp14:anchorId="02B0BEA4" wp14:editId="1D88589B">
            <wp:extent cx="5943600" cy="3182620"/>
            <wp:effectExtent l="0" t="0" r="0" b="0"/>
            <wp:docPr id="63302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21279" name="Picture 1" descr="A screenshot of a computer&#10;&#10;Description automatically generated"/>
                    <pic:cNvPicPr/>
                  </pic:nvPicPr>
                  <pic:blipFill>
                    <a:blip r:embed="rId12"/>
                    <a:stretch>
                      <a:fillRect/>
                    </a:stretch>
                  </pic:blipFill>
                  <pic:spPr>
                    <a:xfrm>
                      <a:off x="0" y="0"/>
                      <a:ext cx="5943600" cy="3182620"/>
                    </a:xfrm>
                    <a:prstGeom prst="rect">
                      <a:avLst/>
                    </a:prstGeom>
                  </pic:spPr>
                </pic:pic>
              </a:graphicData>
            </a:graphic>
          </wp:inline>
        </w:drawing>
      </w:r>
    </w:p>
    <w:p w:rsidR="005A1B77" w:rsidP="005A1B77" w:rsidRDefault="005A1B77" w14:paraId="518CF219" w14:textId="77777777">
      <w:pPr>
        <w:pStyle w:val="ListParagraph"/>
        <w:rPr>
          <w:rFonts w:ascii="Aptos" w:hAnsi="Aptos" w:eastAsia="Aptos" w:cs="Aptos"/>
          <w:color w:val="000000" w:themeColor="text1"/>
          <w:sz w:val="24"/>
          <w:szCs w:val="24"/>
        </w:rPr>
      </w:pPr>
    </w:p>
    <w:p w:rsidR="005A1B77" w:rsidP="005A1B77" w:rsidRDefault="005A1B77" w14:paraId="0DBC0B26" w14:textId="242C9914">
      <w:pPr>
        <w:pStyle w:val="ListParagraph"/>
        <w:rPr>
          <w:rFonts w:ascii="Aptos" w:hAnsi="Aptos" w:eastAsia="Aptos" w:cs="Aptos"/>
          <w:color w:val="000000" w:themeColor="text1"/>
          <w:sz w:val="24"/>
          <w:szCs w:val="24"/>
        </w:rPr>
      </w:pPr>
      <w:r>
        <w:rPr>
          <w:rFonts w:ascii="Aptos" w:hAnsi="Aptos" w:eastAsia="Aptos" w:cs="Aptos"/>
          <w:color w:val="000000" w:themeColor="text1"/>
          <w:sz w:val="24"/>
          <w:szCs w:val="24"/>
        </w:rPr>
        <w:t>Enter the username and password you registered</w:t>
      </w:r>
      <w:r w:rsidR="00161C6B">
        <w:rPr>
          <w:rFonts w:ascii="Aptos" w:hAnsi="Aptos" w:eastAsia="Aptos" w:cs="Aptos"/>
          <w:color w:val="000000" w:themeColor="text1"/>
          <w:sz w:val="24"/>
          <w:szCs w:val="24"/>
        </w:rPr>
        <w:t xml:space="preserve"> with when </w:t>
      </w:r>
      <w:r w:rsidRPr="237E7793" w:rsidR="49F511B8">
        <w:rPr>
          <w:rFonts w:ascii="Aptos" w:hAnsi="Aptos" w:eastAsia="Aptos" w:cs="Aptos"/>
          <w:color w:val="000000" w:themeColor="text1"/>
          <w:sz w:val="24"/>
          <w:szCs w:val="24"/>
        </w:rPr>
        <w:t>installing your</w:t>
      </w:r>
      <w:r w:rsidR="00161C6B">
        <w:rPr>
          <w:rFonts w:ascii="Aptos" w:hAnsi="Aptos" w:eastAsia="Aptos" w:cs="Aptos"/>
          <w:color w:val="000000" w:themeColor="text1"/>
          <w:sz w:val="24"/>
          <w:szCs w:val="24"/>
        </w:rPr>
        <w:t xml:space="preserve"> Splunk </w:t>
      </w:r>
      <w:r w:rsidRPr="237E7793" w:rsidR="65E81BFB">
        <w:rPr>
          <w:rFonts w:ascii="Aptos" w:hAnsi="Aptos" w:eastAsia="Aptos" w:cs="Aptos"/>
          <w:color w:val="000000" w:themeColor="text1"/>
          <w:sz w:val="24"/>
          <w:szCs w:val="24"/>
        </w:rPr>
        <w:t>Enterprise</w:t>
      </w:r>
      <w:r w:rsidRPr="237E7793" w:rsidR="37DBE4F4">
        <w:rPr>
          <w:rFonts w:ascii="Aptos" w:hAnsi="Aptos" w:eastAsia="Aptos" w:cs="Aptos"/>
          <w:color w:val="000000" w:themeColor="text1"/>
          <w:sz w:val="24"/>
          <w:szCs w:val="24"/>
        </w:rPr>
        <w:t xml:space="preserve"> a</w:t>
      </w:r>
      <w:r w:rsidRPr="237E7793" w:rsidR="7AF38F30">
        <w:rPr>
          <w:rFonts w:ascii="Aptos" w:hAnsi="Aptos" w:eastAsia="Aptos" w:cs="Aptos"/>
          <w:color w:val="000000" w:themeColor="text1"/>
          <w:sz w:val="24"/>
          <w:szCs w:val="24"/>
        </w:rPr>
        <w:t>pplication</w:t>
      </w:r>
      <w:r w:rsidR="00161C6B">
        <w:rPr>
          <w:rFonts w:ascii="Aptos" w:hAnsi="Aptos" w:eastAsia="Aptos" w:cs="Aptos"/>
          <w:color w:val="000000" w:themeColor="text1"/>
          <w:sz w:val="24"/>
          <w:szCs w:val="24"/>
        </w:rPr>
        <w:t xml:space="preserve"> and </w:t>
      </w:r>
      <w:r w:rsidR="000038D5">
        <w:rPr>
          <w:rFonts w:ascii="Aptos" w:hAnsi="Aptos" w:eastAsia="Aptos" w:cs="Aptos"/>
          <w:color w:val="000000" w:themeColor="text1"/>
          <w:sz w:val="24"/>
          <w:szCs w:val="24"/>
        </w:rPr>
        <w:t>click the “Sign In” button to Log in.</w:t>
      </w:r>
    </w:p>
    <w:p w:rsidR="000038D5" w:rsidP="005A1B77" w:rsidRDefault="000038D5" w14:paraId="7D6091F2" w14:textId="77777777">
      <w:pPr>
        <w:pStyle w:val="ListParagraph"/>
        <w:rPr>
          <w:rFonts w:ascii="Aptos" w:hAnsi="Aptos" w:eastAsia="Aptos" w:cs="Aptos"/>
          <w:color w:val="000000" w:themeColor="text1"/>
          <w:sz w:val="24"/>
          <w:szCs w:val="24"/>
        </w:rPr>
      </w:pPr>
    </w:p>
    <w:p w:rsidR="104B09FA" w:rsidP="2D59ABBE" w:rsidRDefault="007B7386" w14:paraId="7DC060C3" w14:textId="5EB57F8F">
      <w:pPr>
        <w:pStyle w:val="ListParagraph"/>
        <w:numPr>
          <w:ilvl w:val="0"/>
          <w:numId w:val="2"/>
        </w:numPr>
        <w:rPr>
          <w:rFonts w:ascii="Aptos" w:hAnsi="Aptos" w:eastAsia="Aptos" w:cs="Aptos"/>
          <w:color w:val="000000" w:themeColor="text1"/>
          <w:sz w:val="24"/>
          <w:szCs w:val="24"/>
        </w:rPr>
      </w:pPr>
      <w:r>
        <w:rPr>
          <w:rFonts w:ascii="Aptos" w:hAnsi="Aptos" w:eastAsia="Aptos" w:cs="Aptos"/>
          <w:color w:val="000000" w:themeColor="text1"/>
          <w:sz w:val="24"/>
          <w:szCs w:val="24"/>
        </w:rPr>
        <w:t>Once you have logged in, you will be brought to Splunk Enterprise’s Home Page. From here,</w:t>
      </w:r>
      <w:r w:rsidRPr="2D59ABBE" w:rsidR="63615687">
        <w:rPr>
          <w:rFonts w:ascii="Aptos" w:hAnsi="Aptos" w:eastAsia="Aptos" w:cs="Aptos"/>
          <w:color w:val="000000" w:themeColor="text1"/>
          <w:sz w:val="24"/>
          <w:szCs w:val="24"/>
        </w:rPr>
        <w:t xml:space="preserve"> click on “Apps” selection next to the </w:t>
      </w:r>
      <w:r w:rsidRPr="2D59ABBE" w:rsidR="00EB008A">
        <w:rPr>
          <w:rFonts w:ascii="Aptos" w:hAnsi="Aptos" w:eastAsia="Aptos" w:cs="Aptos"/>
          <w:color w:val="000000" w:themeColor="text1"/>
          <w:sz w:val="24"/>
          <w:szCs w:val="24"/>
        </w:rPr>
        <w:t>Splunk</w:t>
      </w:r>
      <w:r w:rsidR="00EB008A">
        <w:rPr>
          <w:rFonts w:ascii="Aptos" w:hAnsi="Aptos" w:eastAsia="Aptos" w:cs="Aptos"/>
          <w:color w:val="000000" w:themeColor="text1"/>
          <w:sz w:val="24"/>
          <w:szCs w:val="24"/>
        </w:rPr>
        <w:t xml:space="preserve"> E</w:t>
      </w:r>
      <w:r w:rsidRPr="2D59ABBE" w:rsidR="63615687">
        <w:rPr>
          <w:rFonts w:ascii="Aptos" w:hAnsi="Aptos" w:eastAsia="Aptos" w:cs="Aptos"/>
          <w:color w:val="000000" w:themeColor="text1"/>
          <w:sz w:val="24"/>
          <w:szCs w:val="24"/>
        </w:rPr>
        <w:t>nterprise logo in the top-left corner.</w:t>
      </w:r>
    </w:p>
    <w:p w:rsidRPr="00982C28" w:rsidR="00982C28" w:rsidP="00982C28" w:rsidRDefault="00D15211" w14:paraId="2F2FDA0B" w14:textId="670321B3">
      <w:pPr>
        <w:rPr>
          <w:rFonts w:ascii="Aptos" w:hAnsi="Aptos" w:eastAsia="Aptos" w:cs="Aptos"/>
          <w:color w:val="000000" w:themeColor="text1"/>
          <w:sz w:val="24"/>
          <w:szCs w:val="24"/>
        </w:rPr>
      </w:pPr>
      <w:r>
        <w:rPr>
          <w:noProof/>
        </w:rPr>
        <w:drawing>
          <wp:inline distT="0" distB="0" distL="0" distR="0" wp14:anchorId="7E30B720" wp14:editId="78A45990">
            <wp:extent cx="5943600" cy="3331210"/>
            <wp:effectExtent l="0" t="0" r="0" b="2540"/>
            <wp:docPr id="835270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rsidR="63615687" w:rsidP="2D59ABBE" w:rsidRDefault="00AF11F1" w14:paraId="7CC9CB0A" w14:textId="21289225">
      <w:pPr>
        <w:pStyle w:val="ListParagraph"/>
        <w:numPr>
          <w:ilvl w:val="0"/>
          <w:numId w:val="2"/>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From the </w:t>
      </w:r>
      <w:r w:rsidR="00D528A1">
        <w:rPr>
          <w:rFonts w:ascii="Aptos" w:hAnsi="Aptos" w:eastAsia="Aptos" w:cs="Aptos"/>
          <w:color w:val="000000" w:themeColor="text1"/>
          <w:sz w:val="24"/>
          <w:szCs w:val="24"/>
        </w:rPr>
        <w:t xml:space="preserve">“Apps” dropdown menu, select </w:t>
      </w:r>
      <w:r w:rsidRPr="2D59ABBE" w:rsidR="63615687">
        <w:rPr>
          <w:rFonts w:ascii="Aptos" w:hAnsi="Aptos" w:eastAsia="Aptos" w:cs="Aptos"/>
          <w:color w:val="000000" w:themeColor="text1"/>
          <w:sz w:val="24"/>
          <w:szCs w:val="24"/>
        </w:rPr>
        <w:t xml:space="preserve">“Manage </w:t>
      </w:r>
      <w:proofErr w:type="gramStart"/>
      <w:r w:rsidRPr="2D59ABBE" w:rsidR="63615687">
        <w:rPr>
          <w:rFonts w:ascii="Aptos" w:hAnsi="Aptos" w:eastAsia="Aptos" w:cs="Aptos"/>
          <w:color w:val="000000" w:themeColor="text1"/>
          <w:sz w:val="24"/>
          <w:szCs w:val="24"/>
        </w:rPr>
        <w:t>Apps</w:t>
      </w:r>
      <w:proofErr w:type="gramEnd"/>
      <w:r w:rsidRPr="2D59ABBE" w:rsidR="63615687">
        <w:rPr>
          <w:rFonts w:ascii="Aptos" w:hAnsi="Aptos" w:eastAsia="Aptos" w:cs="Aptos"/>
          <w:color w:val="000000" w:themeColor="text1"/>
          <w:sz w:val="24"/>
          <w:szCs w:val="24"/>
        </w:rPr>
        <w:t>”</w:t>
      </w:r>
    </w:p>
    <w:p w:rsidRPr="00422556" w:rsidR="00422556" w:rsidP="00422556" w:rsidRDefault="00422556" w14:paraId="3D2D3EB3" w14:textId="10E759C0">
      <w:pPr>
        <w:rPr>
          <w:rFonts w:ascii="Aptos" w:hAnsi="Aptos" w:eastAsia="Aptos" w:cs="Aptos"/>
          <w:color w:val="000000" w:themeColor="text1"/>
          <w:sz w:val="24"/>
          <w:szCs w:val="24"/>
        </w:rPr>
      </w:pPr>
      <w:r>
        <w:rPr>
          <w:noProof/>
        </w:rPr>
        <w:drawing>
          <wp:inline distT="0" distB="0" distL="0" distR="0" wp14:anchorId="166AE23C" wp14:editId="61AF08A7">
            <wp:extent cx="3986463" cy="2823745"/>
            <wp:effectExtent l="0" t="0" r="0" b="0"/>
            <wp:docPr id="166590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986463" cy="2823745"/>
                    </a:xfrm>
                    <a:prstGeom prst="rect">
                      <a:avLst/>
                    </a:prstGeom>
                  </pic:spPr>
                </pic:pic>
              </a:graphicData>
            </a:graphic>
          </wp:inline>
        </w:drawing>
      </w:r>
    </w:p>
    <w:p w:rsidR="63615687" w:rsidP="2D59ABBE" w:rsidRDefault="63615687" w14:paraId="6A5212A7" w14:textId="2E0EA901">
      <w:pPr>
        <w:pStyle w:val="ListParagraph"/>
        <w:numPr>
          <w:ilvl w:val="0"/>
          <w:numId w:val="2"/>
        </w:numPr>
        <w:rPr>
          <w:rFonts w:ascii="Aptos" w:hAnsi="Aptos" w:eastAsia="Aptos" w:cs="Aptos"/>
          <w:color w:val="000000" w:themeColor="text1"/>
          <w:sz w:val="24"/>
          <w:szCs w:val="24"/>
        </w:rPr>
      </w:pPr>
      <w:r w:rsidRPr="2D59ABBE">
        <w:rPr>
          <w:rFonts w:ascii="Aptos" w:hAnsi="Aptos" w:eastAsia="Aptos" w:cs="Aptos"/>
          <w:color w:val="000000" w:themeColor="text1"/>
          <w:sz w:val="24"/>
          <w:szCs w:val="24"/>
        </w:rPr>
        <w:t xml:space="preserve">Click </w:t>
      </w:r>
      <w:r w:rsidR="009408CE">
        <w:rPr>
          <w:rFonts w:ascii="Aptos" w:hAnsi="Aptos" w:eastAsia="Aptos" w:cs="Aptos"/>
          <w:color w:val="000000" w:themeColor="text1"/>
          <w:sz w:val="24"/>
          <w:szCs w:val="24"/>
        </w:rPr>
        <w:t xml:space="preserve">on </w:t>
      </w:r>
      <w:r w:rsidRPr="2D59ABBE">
        <w:rPr>
          <w:rFonts w:ascii="Aptos" w:hAnsi="Aptos" w:eastAsia="Aptos" w:cs="Aptos"/>
          <w:color w:val="000000" w:themeColor="text1"/>
          <w:sz w:val="24"/>
          <w:szCs w:val="24"/>
        </w:rPr>
        <w:t>the “Install app from file” button next to the “Browse more apps” button in the top right corner of the sc</w:t>
      </w:r>
      <w:r w:rsidRPr="2D59ABBE" w:rsidR="48192B9E">
        <w:rPr>
          <w:rFonts w:ascii="Aptos" w:hAnsi="Aptos" w:eastAsia="Aptos" w:cs="Aptos"/>
          <w:color w:val="000000" w:themeColor="text1"/>
          <w:sz w:val="24"/>
          <w:szCs w:val="24"/>
        </w:rPr>
        <w:t>reen.</w:t>
      </w:r>
    </w:p>
    <w:p w:rsidRPr="004C4EE2" w:rsidR="004C4EE2" w:rsidP="004C4EE2" w:rsidRDefault="004C4EE2" w14:paraId="5C47BCBF" w14:textId="33F1F7A2">
      <w:pPr>
        <w:rPr>
          <w:rFonts w:ascii="Aptos" w:hAnsi="Aptos" w:eastAsia="Aptos" w:cs="Aptos"/>
          <w:color w:val="000000" w:themeColor="text1"/>
          <w:sz w:val="24"/>
          <w:szCs w:val="24"/>
        </w:rPr>
      </w:pPr>
      <w:r>
        <w:rPr>
          <w:noProof/>
        </w:rPr>
        <w:drawing>
          <wp:inline distT="0" distB="0" distL="0" distR="0" wp14:anchorId="64B5E0B5" wp14:editId="73F427B6">
            <wp:extent cx="5943600" cy="3193415"/>
            <wp:effectExtent l="0" t="0" r="0" b="6985"/>
            <wp:docPr id="1350485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rsidRPr="00790105" w:rsidR="006A0509" w:rsidP="006A0509" w:rsidRDefault="0D1EADE5" w14:paraId="79A8F0C0" w14:textId="3552F18E">
      <w:pPr>
        <w:pStyle w:val="ListParagraph"/>
        <w:numPr>
          <w:ilvl w:val="0"/>
          <w:numId w:val="2"/>
        </w:numPr>
        <w:rPr>
          <w:rFonts w:ascii="Aptos" w:hAnsi="Aptos" w:eastAsia="Aptos" w:cs="Aptos"/>
          <w:color w:val="000000" w:themeColor="text1"/>
          <w:sz w:val="24"/>
          <w:szCs w:val="24"/>
        </w:rPr>
      </w:pPr>
      <w:r w:rsidRPr="52C3C8F5">
        <w:rPr>
          <w:rFonts w:ascii="Aptos" w:hAnsi="Aptos" w:eastAsia="Aptos" w:cs="Aptos"/>
          <w:color w:val="000000" w:themeColor="text1"/>
          <w:sz w:val="24"/>
          <w:szCs w:val="24"/>
        </w:rPr>
        <w:t>Click on</w:t>
      </w:r>
      <w:r w:rsidRPr="237E7793" w:rsidR="190AAAB3">
        <w:rPr>
          <w:rFonts w:ascii="Aptos" w:hAnsi="Aptos" w:eastAsia="Aptos" w:cs="Aptos"/>
          <w:color w:val="000000" w:themeColor="text1"/>
          <w:sz w:val="24"/>
          <w:szCs w:val="24"/>
        </w:rPr>
        <w:t xml:space="preserve"> </w:t>
      </w:r>
      <w:r w:rsidRPr="237E7793" w:rsidR="1D83E148">
        <w:rPr>
          <w:rFonts w:ascii="Aptos" w:hAnsi="Aptos" w:eastAsia="Aptos" w:cs="Aptos"/>
          <w:color w:val="000000" w:themeColor="text1"/>
          <w:sz w:val="24"/>
          <w:szCs w:val="24"/>
        </w:rPr>
        <w:t>the</w:t>
      </w:r>
      <w:r w:rsidRPr="52C3C8F5">
        <w:rPr>
          <w:rFonts w:ascii="Aptos" w:hAnsi="Aptos" w:eastAsia="Aptos" w:cs="Aptos"/>
          <w:color w:val="000000" w:themeColor="text1"/>
          <w:sz w:val="24"/>
          <w:szCs w:val="24"/>
        </w:rPr>
        <w:t xml:space="preserve"> </w:t>
      </w:r>
      <w:r w:rsidRPr="624A31CF" w:rsidR="38CDF5A2">
        <w:rPr>
          <w:rFonts w:ascii="Aptos" w:hAnsi="Aptos" w:eastAsia="Aptos" w:cs="Aptos"/>
          <w:color w:val="000000" w:themeColor="text1"/>
          <w:sz w:val="24"/>
          <w:szCs w:val="24"/>
        </w:rPr>
        <w:t xml:space="preserve">file selection tool that should say either “Browse...” or </w:t>
      </w:r>
      <w:r w:rsidRPr="52C3C8F5">
        <w:rPr>
          <w:rFonts w:ascii="Aptos" w:hAnsi="Aptos" w:eastAsia="Aptos" w:cs="Aptos"/>
          <w:color w:val="000000" w:themeColor="text1"/>
          <w:sz w:val="24"/>
          <w:szCs w:val="24"/>
        </w:rPr>
        <w:t>“</w:t>
      </w:r>
      <w:r w:rsidRPr="39B241B3" w:rsidR="45B2E599">
        <w:rPr>
          <w:rFonts w:ascii="Aptos" w:hAnsi="Aptos" w:eastAsia="Aptos" w:cs="Aptos"/>
          <w:color w:val="000000" w:themeColor="text1"/>
          <w:sz w:val="24"/>
          <w:szCs w:val="24"/>
        </w:rPr>
        <w:t>Choose File</w:t>
      </w:r>
      <w:r w:rsidRPr="39B241B3">
        <w:rPr>
          <w:rFonts w:ascii="Aptos" w:hAnsi="Aptos" w:eastAsia="Aptos" w:cs="Aptos"/>
          <w:color w:val="000000" w:themeColor="text1"/>
          <w:sz w:val="24"/>
          <w:szCs w:val="24"/>
        </w:rPr>
        <w:t>...”</w:t>
      </w:r>
      <w:r w:rsidRPr="52C3C8F5">
        <w:rPr>
          <w:rFonts w:ascii="Aptos" w:hAnsi="Aptos" w:eastAsia="Aptos" w:cs="Aptos"/>
          <w:color w:val="000000" w:themeColor="text1"/>
          <w:sz w:val="24"/>
          <w:szCs w:val="24"/>
        </w:rPr>
        <w:t xml:space="preserve"> </w:t>
      </w:r>
      <w:r w:rsidRPr="624A31CF">
        <w:rPr>
          <w:rFonts w:ascii="Aptos" w:hAnsi="Aptos" w:eastAsia="Aptos" w:cs="Aptos"/>
          <w:color w:val="000000" w:themeColor="text1"/>
          <w:sz w:val="24"/>
          <w:szCs w:val="24"/>
        </w:rPr>
        <w:t>in</w:t>
      </w:r>
      <w:r w:rsidRPr="52C3C8F5">
        <w:rPr>
          <w:rFonts w:ascii="Aptos" w:hAnsi="Aptos" w:eastAsia="Aptos" w:cs="Aptos"/>
          <w:color w:val="000000" w:themeColor="text1"/>
          <w:sz w:val="24"/>
          <w:szCs w:val="24"/>
        </w:rPr>
        <w:t xml:space="preserve"> the prompt</w:t>
      </w:r>
      <w:r w:rsidR="00A73828">
        <w:rPr>
          <w:rFonts w:ascii="Aptos" w:hAnsi="Aptos" w:eastAsia="Aptos" w:cs="Aptos"/>
          <w:color w:val="000000" w:themeColor="text1"/>
          <w:sz w:val="24"/>
          <w:szCs w:val="24"/>
        </w:rPr>
        <w:t xml:space="preserve">, </w:t>
      </w:r>
      <w:r w:rsidRPr="52C3C8F5" w:rsidR="56F57AE4">
        <w:rPr>
          <w:rFonts w:ascii="Aptos" w:hAnsi="Aptos" w:eastAsia="Aptos" w:cs="Aptos"/>
          <w:color w:val="000000" w:themeColor="text1"/>
          <w:sz w:val="24"/>
          <w:szCs w:val="24"/>
        </w:rPr>
        <w:t>navigate to</w:t>
      </w:r>
      <w:r w:rsidRPr="52C3C8F5">
        <w:rPr>
          <w:rFonts w:ascii="Aptos" w:hAnsi="Aptos" w:eastAsia="Aptos" w:cs="Aptos"/>
          <w:color w:val="000000" w:themeColor="text1"/>
          <w:sz w:val="24"/>
          <w:szCs w:val="24"/>
        </w:rPr>
        <w:t xml:space="preserve"> the Threat_Timeline.tar.gz file </w:t>
      </w:r>
      <w:r w:rsidRPr="52C3C8F5" w:rsidR="4290E823">
        <w:rPr>
          <w:rFonts w:ascii="Aptos" w:hAnsi="Aptos" w:eastAsia="Aptos" w:cs="Aptos"/>
          <w:color w:val="000000" w:themeColor="text1"/>
          <w:sz w:val="24"/>
          <w:szCs w:val="24"/>
        </w:rPr>
        <w:t>and select the file</w:t>
      </w:r>
      <w:r w:rsidRPr="52C3C8F5">
        <w:rPr>
          <w:rFonts w:ascii="Aptos" w:hAnsi="Aptos" w:eastAsia="Aptos" w:cs="Aptos"/>
          <w:color w:val="000000" w:themeColor="text1"/>
          <w:sz w:val="24"/>
          <w:szCs w:val="24"/>
        </w:rPr>
        <w:t>.</w:t>
      </w:r>
    </w:p>
    <w:p w:rsidR="0D1EADE5" w:rsidP="2D59ABBE" w:rsidRDefault="0026639A" w14:paraId="4600D98A" w14:textId="0818B9DF">
      <w:pPr>
        <w:pStyle w:val="ListParagraph"/>
        <w:numPr>
          <w:ilvl w:val="0"/>
          <w:numId w:val="2"/>
        </w:numPr>
        <w:rPr>
          <w:rFonts w:ascii="Aptos" w:hAnsi="Aptos" w:eastAsia="Aptos" w:cs="Aptos"/>
          <w:color w:val="000000" w:themeColor="text1"/>
          <w:sz w:val="24"/>
          <w:szCs w:val="24"/>
        </w:rPr>
      </w:pPr>
      <w:r>
        <w:rPr>
          <w:rFonts w:ascii="Aptos" w:hAnsi="Aptos" w:eastAsia="Aptos" w:cs="Aptos"/>
          <w:color w:val="000000" w:themeColor="text1"/>
          <w:sz w:val="24"/>
          <w:szCs w:val="24"/>
        </w:rPr>
        <w:t>With the file selected, click on</w:t>
      </w:r>
      <w:r w:rsidRPr="52C3C8F5" w:rsidR="2DF44E22">
        <w:rPr>
          <w:rFonts w:ascii="Aptos" w:hAnsi="Aptos" w:eastAsia="Aptos" w:cs="Aptos"/>
          <w:color w:val="000000" w:themeColor="text1"/>
          <w:sz w:val="24"/>
          <w:szCs w:val="24"/>
        </w:rPr>
        <w:t xml:space="preserve"> “Open” in the </w:t>
      </w:r>
      <w:r>
        <w:rPr>
          <w:rFonts w:ascii="Aptos" w:hAnsi="Aptos" w:eastAsia="Aptos" w:cs="Aptos"/>
          <w:color w:val="000000" w:themeColor="text1"/>
          <w:sz w:val="24"/>
          <w:szCs w:val="24"/>
        </w:rPr>
        <w:t xml:space="preserve">bottom right of the </w:t>
      </w:r>
      <w:r w:rsidRPr="52C3C8F5" w:rsidR="2DF44E22">
        <w:rPr>
          <w:rFonts w:ascii="Aptos" w:hAnsi="Aptos" w:eastAsia="Aptos" w:cs="Aptos"/>
          <w:color w:val="000000" w:themeColor="text1"/>
          <w:sz w:val="24"/>
          <w:szCs w:val="24"/>
        </w:rPr>
        <w:t>file selector</w:t>
      </w:r>
      <w:r>
        <w:rPr>
          <w:rFonts w:ascii="Aptos" w:hAnsi="Aptos" w:eastAsia="Aptos" w:cs="Aptos"/>
          <w:color w:val="000000" w:themeColor="text1"/>
          <w:sz w:val="24"/>
          <w:szCs w:val="24"/>
        </w:rPr>
        <w:t xml:space="preserve"> window</w:t>
      </w:r>
      <w:r w:rsidRPr="52C3C8F5" w:rsidR="2DF44E22">
        <w:rPr>
          <w:rFonts w:ascii="Aptos" w:hAnsi="Aptos" w:eastAsia="Aptos" w:cs="Aptos"/>
          <w:color w:val="000000" w:themeColor="text1"/>
          <w:sz w:val="24"/>
          <w:szCs w:val="24"/>
        </w:rPr>
        <w:t>.</w:t>
      </w:r>
    </w:p>
    <w:p w:rsidR="00C017BE" w:rsidP="2D59ABBE" w:rsidRDefault="0026639A" w14:paraId="6B4935C7" w14:textId="06B71A59">
      <w:pPr>
        <w:pStyle w:val="ListParagraph"/>
        <w:numPr>
          <w:ilvl w:val="0"/>
          <w:numId w:val="2"/>
        </w:numPr>
        <w:rPr>
          <w:rFonts w:ascii="Aptos" w:hAnsi="Aptos" w:eastAsia="Aptos" w:cs="Aptos"/>
          <w:color w:val="000000" w:themeColor="text1"/>
          <w:sz w:val="24"/>
          <w:szCs w:val="24"/>
        </w:rPr>
      </w:pPr>
      <w:r>
        <w:rPr>
          <w:rFonts w:ascii="Aptos" w:hAnsi="Aptos" w:eastAsia="Aptos" w:cs="Aptos"/>
          <w:color w:val="000000" w:themeColor="text1"/>
          <w:sz w:val="24"/>
          <w:szCs w:val="24"/>
        </w:rPr>
        <w:t>Under the file selection</w:t>
      </w:r>
      <w:r w:rsidR="00FC4400">
        <w:rPr>
          <w:rFonts w:ascii="Aptos" w:hAnsi="Aptos" w:eastAsia="Aptos" w:cs="Aptos"/>
          <w:color w:val="000000" w:themeColor="text1"/>
          <w:sz w:val="24"/>
          <w:szCs w:val="24"/>
        </w:rPr>
        <w:t>, click the box labeled “Upgrade app.”</w:t>
      </w:r>
      <w:r w:rsidR="00790105">
        <w:rPr>
          <w:rFonts w:ascii="Aptos" w:hAnsi="Aptos" w:eastAsia="Aptos" w:cs="Aptos"/>
          <w:color w:val="000000" w:themeColor="text1"/>
          <w:sz w:val="24"/>
          <w:szCs w:val="24"/>
        </w:rPr>
        <w:t xml:space="preserve"> Your screen should </w:t>
      </w:r>
      <w:r w:rsidR="004B6676">
        <w:rPr>
          <w:rFonts w:ascii="Aptos" w:hAnsi="Aptos" w:eastAsia="Aptos" w:cs="Aptos"/>
          <w:color w:val="000000" w:themeColor="text1"/>
          <w:sz w:val="24"/>
          <w:szCs w:val="24"/>
        </w:rPr>
        <w:t xml:space="preserve">now </w:t>
      </w:r>
      <w:r w:rsidR="00790105">
        <w:rPr>
          <w:rFonts w:ascii="Aptos" w:hAnsi="Aptos" w:eastAsia="Aptos" w:cs="Aptos"/>
          <w:color w:val="000000" w:themeColor="text1"/>
          <w:sz w:val="24"/>
          <w:szCs w:val="24"/>
        </w:rPr>
        <w:t>look like below</w:t>
      </w:r>
      <w:r w:rsidR="00C017BE">
        <w:rPr>
          <w:rFonts w:ascii="Aptos" w:hAnsi="Aptos" w:eastAsia="Aptos" w:cs="Aptos"/>
          <w:color w:val="000000" w:themeColor="text1"/>
          <w:sz w:val="24"/>
          <w:szCs w:val="24"/>
        </w:rPr>
        <w:t>:</w:t>
      </w:r>
    </w:p>
    <w:p w:rsidRPr="00C017BE" w:rsidR="0D1EADE5" w:rsidP="00C017BE" w:rsidRDefault="00790105" w14:paraId="085AA522" w14:textId="7E465574">
      <w:pPr>
        <w:rPr>
          <w:rFonts w:ascii="Aptos" w:hAnsi="Aptos" w:eastAsia="Aptos" w:cs="Aptos"/>
          <w:color w:val="000000" w:themeColor="text1"/>
          <w:sz w:val="24"/>
          <w:szCs w:val="24"/>
        </w:rPr>
      </w:pPr>
      <w:r>
        <w:rPr>
          <w:noProof/>
        </w:rPr>
        <w:drawing>
          <wp:inline distT="0" distB="0" distL="0" distR="0" wp14:anchorId="6B6525EF" wp14:editId="42D1D7EA">
            <wp:extent cx="5943600" cy="2237105"/>
            <wp:effectExtent l="0" t="0" r="0" b="0"/>
            <wp:docPr id="1120317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37105"/>
                    </a:xfrm>
                    <a:prstGeom prst="rect">
                      <a:avLst/>
                    </a:prstGeom>
                  </pic:spPr>
                </pic:pic>
              </a:graphicData>
            </a:graphic>
          </wp:inline>
        </w:drawing>
      </w:r>
    </w:p>
    <w:p w:rsidR="668EBC3B" w:rsidP="2D59ABBE" w:rsidRDefault="668EBC3B" w14:paraId="106E4FB9" w14:textId="122B820C">
      <w:pPr>
        <w:pStyle w:val="ListParagraph"/>
        <w:numPr>
          <w:ilvl w:val="0"/>
          <w:numId w:val="2"/>
        </w:numPr>
        <w:rPr>
          <w:rFonts w:ascii="Aptos" w:hAnsi="Aptos" w:eastAsia="Aptos" w:cs="Aptos"/>
          <w:color w:val="000000" w:themeColor="text1"/>
          <w:sz w:val="24"/>
          <w:szCs w:val="24"/>
        </w:rPr>
      </w:pPr>
      <w:r w:rsidRPr="52C3C8F5">
        <w:rPr>
          <w:rFonts w:ascii="Aptos" w:hAnsi="Aptos" w:eastAsia="Aptos" w:cs="Aptos"/>
          <w:color w:val="000000" w:themeColor="text1"/>
          <w:sz w:val="24"/>
          <w:szCs w:val="24"/>
        </w:rPr>
        <w:t xml:space="preserve">Click on the </w:t>
      </w:r>
      <w:r w:rsidR="00D10299">
        <w:rPr>
          <w:rFonts w:ascii="Aptos" w:hAnsi="Aptos" w:eastAsia="Aptos" w:cs="Aptos"/>
          <w:color w:val="000000" w:themeColor="text1"/>
          <w:sz w:val="24"/>
          <w:szCs w:val="24"/>
        </w:rPr>
        <w:t xml:space="preserve">green </w:t>
      </w:r>
      <w:r w:rsidRPr="52C3C8F5">
        <w:rPr>
          <w:rFonts w:ascii="Aptos" w:hAnsi="Aptos" w:eastAsia="Aptos" w:cs="Aptos"/>
          <w:color w:val="000000" w:themeColor="text1"/>
          <w:sz w:val="24"/>
          <w:szCs w:val="24"/>
        </w:rPr>
        <w:t>"Upload” button of the prompt.</w:t>
      </w:r>
    </w:p>
    <w:p w:rsidR="668EBC3B" w:rsidP="2D59ABBE" w:rsidRDefault="00D10299" w14:paraId="6BF5FF6E" w14:textId="4506A157">
      <w:pPr>
        <w:rPr>
          <w:rFonts w:ascii="Aptos" w:hAnsi="Aptos" w:eastAsia="Aptos" w:cs="Aptos"/>
          <w:color w:val="000000" w:themeColor="text1"/>
          <w:sz w:val="24"/>
          <w:szCs w:val="24"/>
        </w:rPr>
      </w:pPr>
      <w:r>
        <w:rPr>
          <w:rFonts w:ascii="Aptos" w:hAnsi="Aptos" w:eastAsia="Aptos" w:cs="Aptos"/>
          <w:color w:val="000000" w:themeColor="text1"/>
          <w:sz w:val="24"/>
          <w:szCs w:val="24"/>
        </w:rPr>
        <w:t>Splunk will now install t</w:t>
      </w:r>
      <w:r w:rsidR="00C32371">
        <w:rPr>
          <w:rFonts w:ascii="Aptos" w:hAnsi="Aptos" w:eastAsia="Aptos" w:cs="Aptos"/>
          <w:color w:val="000000" w:themeColor="text1"/>
          <w:sz w:val="24"/>
          <w:szCs w:val="24"/>
        </w:rPr>
        <w:t>he</w:t>
      </w:r>
      <w:r w:rsidRPr="12AA61AB" w:rsidR="668EBC3B">
        <w:rPr>
          <w:rFonts w:ascii="Aptos" w:hAnsi="Aptos" w:eastAsia="Aptos" w:cs="Aptos"/>
          <w:color w:val="000000" w:themeColor="text1"/>
          <w:sz w:val="24"/>
          <w:szCs w:val="24"/>
        </w:rPr>
        <w:t xml:space="preserve"> </w:t>
      </w:r>
      <w:r w:rsidR="00C32371">
        <w:rPr>
          <w:rFonts w:ascii="Aptos" w:hAnsi="Aptos" w:eastAsia="Aptos" w:cs="Aptos"/>
          <w:color w:val="000000" w:themeColor="text1"/>
          <w:sz w:val="24"/>
          <w:szCs w:val="24"/>
        </w:rPr>
        <w:t xml:space="preserve">Threat Timeline </w:t>
      </w:r>
      <w:r w:rsidRPr="12AA61AB" w:rsidR="668EBC3B">
        <w:rPr>
          <w:rFonts w:ascii="Aptos" w:hAnsi="Aptos" w:eastAsia="Aptos" w:cs="Aptos"/>
          <w:color w:val="000000" w:themeColor="text1"/>
          <w:sz w:val="24"/>
          <w:szCs w:val="24"/>
        </w:rPr>
        <w:t xml:space="preserve">application </w:t>
      </w:r>
      <w:r w:rsidR="00273946">
        <w:rPr>
          <w:rFonts w:ascii="Aptos" w:hAnsi="Aptos" w:eastAsia="Aptos" w:cs="Aptos"/>
          <w:color w:val="000000" w:themeColor="text1"/>
          <w:sz w:val="24"/>
          <w:szCs w:val="24"/>
        </w:rPr>
        <w:t>into your</w:t>
      </w:r>
      <w:r w:rsidRPr="12AA61AB" w:rsidR="668EBC3B">
        <w:rPr>
          <w:rFonts w:ascii="Aptos" w:hAnsi="Aptos" w:eastAsia="Aptos" w:cs="Aptos"/>
          <w:color w:val="000000" w:themeColor="text1"/>
          <w:sz w:val="24"/>
          <w:szCs w:val="24"/>
        </w:rPr>
        <w:t xml:space="preserve"> Splunk Enterprise </w:t>
      </w:r>
      <w:r w:rsidR="00273946">
        <w:rPr>
          <w:rFonts w:ascii="Aptos" w:hAnsi="Aptos" w:eastAsia="Aptos" w:cs="Aptos"/>
          <w:color w:val="000000" w:themeColor="text1"/>
          <w:sz w:val="24"/>
          <w:szCs w:val="24"/>
        </w:rPr>
        <w:t>installation</w:t>
      </w:r>
      <w:r w:rsidRPr="12AA61AB" w:rsidR="668EBC3B">
        <w:rPr>
          <w:rFonts w:ascii="Aptos" w:hAnsi="Aptos" w:eastAsia="Aptos" w:cs="Aptos"/>
          <w:color w:val="000000" w:themeColor="text1"/>
          <w:sz w:val="24"/>
          <w:szCs w:val="24"/>
        </w:rPr>
        <w:t>.</w:t>
      </w:r>
    </w:p>
    <w:p w:rsidR="2096F297" w:rsidP="39B241B3" w:rsidRDefault="2096F297" w14:paraId="250B33EC" w14:textId="52DD5F58">
      <w:pPr>
        <w:pStyle w:val="ListParagraph"/>
        <w:numPr>
          <w:ilvl w:val="0"/>
          <w:numId w:val="2"/>
        </w:numPr>
        <w:rPr>
          <w:rFonts w:ascii="Aptos" w:hAnsi="Aptos" w:eastAsia="Aptos" w:cs="Aptos"/>
          <w:color w:val="000000" w:themeColor="text1"/>
          <w:sz w:val="24"/>
          <w:szCs w:val="24"/>
        </w:rPr>
      </w:pPr>
      <w:r w:rsidRPr="39B241B3">
        <w:rPr>
          <w:rFonts w:ascii="Aptos" w:hAnsi="Aptos" w:eastAsia="Aptos" w:cs="Aptos"/>
          <w:color w:val="000000" w:themeColor="text1"/>
          <w:sz w:val="24"/>
          <w:szCs w:val="24"/>
        </w:rPr>
        <w:t>Click on the “</w:t>
      </w:r>
      <w:proofErr w:type="spellStart"/>
      <w:r w:rsidRPr="39B241B3">
        <w:rPr>
          <w:rFonts w:ascii="Aptos" w:hAnsi="Aptos" w:eastAsia="Aptos" w:cs="Aptos"/>
          <w:color w:val="000000" w:themeColor="text1"/>
          <w:sz w:val="24"/>
          <w:szCs w:val="24"/>
        </w:rPr>
        <w:t>splunk</w:t>
      </w:r>
      <w:proofErr w:type="spellEnd"/>
      <w:r w:rsidRPr="39B241B3">
        <w:rPr>
          <w:rFonts w:ascii="Aptos" w:hAnsi="Aptos" w:eastAsia="Aptos" w:cs="Aptos"/>
          <w:color w:val="000000" w:themeColor="text1"/>
          <w:sz w:val="24"/>
          <w:szCs w:val="24"/>
        </w:rPr>
        <w:t xml:space="preserve">&gt;enterprise” logo in the top </w:t>
      </w:r>
      <w:r w:rsidR="00125DF6">
        <w:rPr>
          <w:rFonts w:ascii="Aptos" w:hAnsi="Aptos" w:eastAsia="Aptos" w:cs="Aptos"/>
          <w:color w:val="000000" w:themeColor="text1"/>
          <w:sz w:val="24"/>
          <w:szCs w:val="24"/>
        </w:rPr>
        <w:t>left</w:t>
      </w:r>
      <w:r w:rsidRPr="39B241B3">
        <w:rPr>
          <w:rFonts w:ascii="Aptos" w:hAnsi="Aptos" w:eastAsia="Aptos" w:cs="Aptos"/>
          <w:color w:val="000000" w:themeColor="text1"/>
          <w:sz w:val="24"/>
          <w:szCs w:val="24"/>
        </w:rPr>
        <w:t xml:space="preserve"> corner to return to the Home page.</w:t>
      </w:r>
    </w:p>
    <w:p w:rsidR="39B241B3" w:rsidP="39B241B3" w:rsidRDefault="39B241B3" w14:paraId="402C03F6" w14:textId="433F2799">
      <w:pPr>
        <w:rPr>
          <w:rFonts w:ascii="Aptos" w:hAnsi="Aptos" w:eastAsia="Aptos" w:cs="Aptos"/>
          <w:color w:val="000000" w:themeColor="text1"/>
          <w:sz w:val="24"/>
          <w:szCs w:val="24"/>
        </w:rPr>
      </w:pPr>
    </w:p>
    <w:p w:rsidR="68B5676C" w:rsidP="237E7793" w:rsidRDefault="68B5676C" w14:paraId="37A9A1F7" w14:textId="5DD0AA49" w14:noSpellErr="1">
      <w:pPr>
        <w:pStyle w:val="Heading2"/>
        <w:rPr>
          <w:rFonts w:ascii="Aptos" w:hAnsi="Aptos" w:eastAsia="Aptos" w:cs="Aptos"/>
          <w:b w:val="1"/>
          <w:bCs w:val="1"/>
          <w:sz w:val="28"/>
          <w:szCs w:val="28"/>
        </w:rPr>
      </w:pPr>
      <w:bookmarkStart w:name="_Toc2029994818" w:id="1513278445"/>
      <w:r w:rsidRPr="048BA1C3" w:rsidR="68B5676C">
        <w:rPr>
          <w:rFonts w:ascii="Aptos" w:hAnsi="Aptos" w:eastAsia="Aptos" w:cs="Aptos"/>
          <w:sz w:val="28"/>
          <w:szCs w:val="28"/>
        </w:rPr>
        <w:t>Putting data into Splunk</w:t>
      </w:r>
      <w:r w:rsidRPr="048BA1C3" w:rsidR="08381FF2">
        <w:rPr>
          <w:rFonts w:ascii="Aptos" w:hAnsi="Aptos" w:eastAsia="Aptos" w:cs="Aptos"/>
          <w:sz w:val="28"/>
          <w:szCs w:val="28"/>
        </w:rPr>
        <w:t>:</w:t>
      </w:r>
      <w:bookmarkEnd w:id="1513278445"/>
    </w:p>
    <w:p w:rsidR="30E4A9C4" w:rsidP="624A31CF" w:rsidRDefault="30E4A9C4" w14:paraId="69E7B2F4" w14:textId="749676F1">
      <w:pPr>
        <w:rPr>
          <w:rFonts w:ascii="Aptos" w:hAnsi="Aptos" w:eastAsia="Aptos" w:cs="Aptos"/>
          <w:color w:val="000000" w:themeColor="text1"/>
          <w:sz w:val="24"/>
          <w:szCs w:val="24"/>
        </w:rPr>
      </w:pPr>
      <w:proofErr w:type="gramStart"/>
      <w:r w:rsidRPr="624A31CF">
        <w:rPr>
          <w:rFonts w:ascii="Aptos" w:hAnsi="Aptos" w:eastAsia="Aptos" w:cs="Aptos"/>
          <w:color w:val="000000" w:themeColor="text1"/>
          <w:sz w:val="24"/>
          <w:szCs w:val="24"/>
        </w:rPr>
        <w:t>In order to</w:t>
      </w:r>
      <w:proofErr w:type="gramEnd"/>
      <w:r w:rsidRPr="624A31CF">
        <w:rPr>
          <w:rFonts w:ascii="Aptos" w:hAnsi="Aptos" w:eastAsia="Aptos" w:cs="Aptos"/>
          <w:color w:val="000000" w:themeColor="text1"/>
          <w:sz w:val="24"/>
          <w:szCs w:val="24"/>
        </w:rPr>
        <w:t xml:space="preserve"> properly use this </w:t>
      </w:r>
      <w:r w:rsidRPr="624A31CF" w:rsidR="00125DF6">
        <w:rPr>
          <w:rFonts w:ascii="Aptos" w:hAnsi="Aptos" w:eastAsia="Aptos" w:cs="Aptos"/>
          <w:color w:val="000000" w:themeColor="text1"/>
          <w:sz w:val="24"/>
          <w:szCs w:val="24"/>
        </w:rPr>
        <w:t>application,</w:t>
      </w:r>
      <w:r w:rsidRPr="624A31CF">
        <w:rPr>
          <w:rFonts w:ascii="Aptos" w:hAnsi="Aptos" w:eastAsia="Aptos" w:cs="Aptos"/>
          <w:color w:val="000000" w:themeColor="text1"/>
          <w:sz w:val="24"/>
          <w:szCs w:val="24"/>
        </w:rPr>
        <w:t xml:space="preserve"> you will need to have</w:t>
      </w:r>
      <w:r w:rsidRPr="624A31CF" w:rsidR="76D851EB">
        <w:rPr>
          <w:rFonts w:ascii="Aptos" w:hAnsi="Aptos" w:eastAsia="Aptos" w:cs="Aptos"/>
          <w:color w:val="000000" w:themeColor="text1"/>
          <w:sz w:val="24"/>
          <w:szCs w:val="24"/>
        </w:rPr>
        <w:t xml:space="preserve"> valid data for the application to </w:t>
      </w:r>
      <w:r w:rsidR="00F63C1E">
        <w:rPr>
          <w:rFonts w:ascii="Aptos" w:hAnsi="Aptos" w:eastAsia="Aptos" w:cs="Aptos"/>
          <w:color w:val="000000" w:themeColor="text1"/>
          <w:sz w:val="24"/>
          <w:szCs w:val="24"/>
        </w:rPr>
        <w:t>use</w:t>
      </w:r>
      <w:r w:rsidRPr="624A31CF" w:rsidR="76D851EB">
        <w:rPr>
          <w:rFonts w:ascii="Aptos" w:hAnsi="Aptos" w:eastAsia="Aptos" w:cs="Aptos"/>
          <w:color w:val="000000" w:themeColor="text1"/>
          <w:sz w:val="24"/>
          <w:szCs w:val="24"/>
        </w:rPr>
        <w:t xml:space="preserve">. This data is </w:t>
      </w:r>
      <w:r w:rsidRPr="237E7793" w:rsidR="22892482">
        <w:rPr>
          <w:rFonts w:ascii="Aptos" w:hAnsi="Aptos" w:eastAsia="Aptos" w:cs="Aptos"/>
          <w:color w:val="000000" w:themeColor="text1"/>
          <w:sz w:val="24"/>
          <w:szCs w:val="24"/>
        </w:rPr>
        <w:t>cyber</w:t>
      </w:r>
      <w:r w:rsidRPr="237E7793" w:rsidR="72A7D749">
        <w:rPr>
          <w:rFonts w:ascii="Aptos" w:hAnsi="Aptos" w:eastAsia="Aptos" w:cs="Aptos"/>
          <w:color w:val="000000" w:themeColor="text1"/>
          <w:sz w:val="24"/>
          <w:szCs w:val="24"/>
        </w:rPr>
        <w:t xml:space="preserve">-attack </w:t>
      </w:r>
      <w:r w:rsidRPr="237E7793" w:rsidR="5B42204B">
        <w:rPr>
          <w:rFonts w:ascii="Aptos" w:hAnsi="Aptos" w:eastAsia="Aptos" w:cs="Aptos"/>
          <w:color w:val="000000" w:themeColor="text1"/>
          <w:sz w:val="24"/>
          <w:szCs w:val="24"/>
        </w:rPr>
        <w:t>information</w:t>
      </w:r>
      <w:r w:rsidRPr="624A31CF" w:rsidR="76D851EB">
        <w:rPr>
          <w:rFonts w:ascii="Aptos" w:hAnsi="Aptos" w:eastAsia="Aptos" w:cs="Aptos"/>
          <w:color w:val="000000" w:themeColor="text1"/>
          <w:sz w:val="24"/>
          <w:szCs w:val="24"/>
        </w:rPr>
        <w:t xml:space="preserve"> that contains</w:t>
      </w:r>
      <w:r w:rsidR="00EC04AF">
        <w:rPr>
          <w:rFonts w:ascii="Aptos" w:hAnsi="Aptos" w:eastAsia="Aptos" w:cs="Aptos"/>
          <w:color w:val="000000" w:themeColor="text1"/>
          <w:sz w:val="24"/>
          <w:szCs w:val="24"/>
        </w:rPr>
        <w:t xml:space="preserve"> the following</w:t>
      </w:r>
      <w:r w:rsidRPr="624A31CF" w:rsidR="76D851EB">
        <w:rPr>
          <w:rFonts w:ascii="Aptos" w:hAnsi="Aptos" w:eastAsia="Aptos" w:cs="Aptos"/>
          <w:color w:val="000000" w:themeColor="text1"/>
          <w:sz w:val="24"/>
          <w:szCs w:val="24"/>
        </w:rPr>
        <w:t>: a title, a technique ID, a technique name, a description of the technique, and a time</w:t>
      </w:r>
      <w:r w:rsidRPr="624A31CF" w:rsidR="357606BF">
        <w:rPr>
          <w:rFonts w:ascii="Aptos" w:hAnsi="Aptos" w:eastAsia="Aptos" w:cs="Aptos"/>
          <w:color w:val="000000" w:themeColor="text1"/>
          <w:sz w:val="24"/>
          <w:szCs w:val="24"/>
        </w:rPr>
        <w:t xml:space="preserve"> of the cyber-attack. This data needs to be in Splunk before the application can be used</w:t>
      </w:r>
      <w:r w:rsidRPr="237E7793" w:rsidR="4898F47D">
        <w:rPr>
          <w:rFonts w:ascii="Aptos" w:hAnsi="Aptos" w:eastAsia="Aptos" w:cs="Aptos"/>
          <w:color w:val="000000" w:themeColor="text1"/>
          <w:sz w:val="24"/>
          <w:szCs w:val="24"/>
        </w:rPr>
        <w:t xml:space="preserve"> </w:t>
      </w:r>
      <w:r w:rsidRPr="237E7793" w:rsidR="4DCDE8E5">
        <w:rPr>
          <w:rFonts w:ascii="Aptos" w:hAnsi="Aptos" w:eastAsia="Aptos" w:cs="Aptos"/>
          <w:color w:val="000000" w:themeColor="text1"/>
          <w:sz w:val="24"/>
          <w:szCs w:val="24"/>
        </w:rPr>
        <w:t>properly</w:t>
      </w:r>
      <w:r w:rsidRPr="237E7793" w:rsidR="62A71D38">
        <w:rPr>
          <w:rFonts w:ascii="Aptos" w:hAnsi="Aptos" w:eastAsia="Aptos" w:cs="Aptos"/>
          <w:color w:val="000000" w:themeColor="text1"/>
          <w:sz w:val="24"/>
          <w:szCs w:val="24"/>
        </w:rPr>
        <w:t>.</w:t>
      </w:r>
      <w:r w:rsidR="00056902">
        <w:rPr>
          <w:rFonts w:ascii="Aptos" w:hAnsi="Aptos" w:eastAsia="Aptos" w:cs="Aptos"/>
          <w:color w:val="000000" w:themeColor="text1"/>
          <w:sz w:val="24"/>
          <w:szCs w:val="24"/>
        </w:rPr>
        <w:t xml:space="preserve"> Two datasets have been provided, follow the instructions below to import them into </w:t>
      </w:r>
      <w:proofErr w:type="gramStart"/>
      <w:r w:rsidR="00056902">
        <w:rPr>
          <w:rFonts w:ascii="Aptos" w:hAnsi="Aptos" w:eastAsia="Aptos" w:cs="Aptos"/>
          <w:color w:val="000000" w:themeColor="text1"/>
          <w:sz w:val="24"/>
          <w:szCs w:val="24"/>
        </w:rPr>
        <w:t>Splunk</w:t>
      </w:r>
      <w:proofErr w:type="gramEnd"/>
    </w:p>
    <w:p w:rsidR="39B241B3" w:rsidP="624A31CF" w:rsidRDefault="2C6773D8" w14:paraId="14851F37" w14:textId="2BD6CF9E">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the “settings” on the upper right-hand corner of the screen.</w:t>
      </w:r>
      <w:r w:rsidRPr="624A31CF" w:rsidR="211FAD18">
        <w:rPr>
          <w:rFonts w:ascii="Aptos" w:hAnsi="Aptos" w:eastAsia="Aptos" w:cs="Aptos"/>
          <w:color w:val="000000" w:themeColor="text1"/>
          <w:sz w:val="24"/>
          <w:szCs w:val="24"/>
        </w:rPr>
        <w:t xml:space="preserve"> This will bring up a </w:t>
      </w:r>
      <w:r w:rsidRPr="624A31CF" w:rsidR="5F9E6E70">
        <w:rPr>
          <w:rFonts w:ascii="Aptos" w:hAnsi="Aptos" w:eastAsia="Aptos" w:cs="Aptos"/>
          <w:color w:val="000000" w:themeColor="text1"/>
          <w:sz w:val="24"/>
          <w:szCs w:val="24"/>
        </w:rPr>
        <w:t>drop-down</w:t>
      </w:r>
      <w:r w:rsidRPr="624A31CF" w:rsidR="211FAD18">
        <w:rPr>
          <w:rFonts w:ascii="Aptos" w:hAnsi="Aptos" w:eastAsia="Aptos" w:cs="Aptos"/>
          <w:color w:val="000000" w:themeColor="text1"/>
          <w:sz w:val="24"/>
          <w:szCs w:val="24"/>
        </w:rPr>
        <w:t xml:space="preserve"> menu.</w:t>
      </w:r>
      <w:r w:rsidRPr="624A31CF">
        <w:rPr>
          <w:rFonts w:ascii="Aptos" w:hAnsi="Aptos" w:eastAsia="Aptos" w:cs="Aptos"/>
          <w:color w:val="000000" w:themeColor="text1"/>
          <w:sz w:val="24"/>
          <w:szCs w:val="24"/>
        </w:rPr>
        <w:t xml:space="preserve"> </w:t>
      </w:r>
    </w:p>
    <w:p w:rsidR="35843FD9" w:rsidP="624A31CF" w:rsidRDefault="35843FD9" w14:paraId="03BBAA9E" w14:textId="2942CD85">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 xml:space="preserve">Click on the “Lookups” setting on the left-hand side of the </w:t>
      </w:r>
      <w:r w:rsidRPr="624A31CF" w:rsidR="5631CD40">
        <w:rPr>
          <w:rFonts w:ascii="Aptos" w:hAnsi="Aptos" w:eastAsia="Aptos" w:cs="Aptos"/>
          <w:color w:val="000000" w:themeColor="text1"/>
          <w:sz w:val="24"/>
          <w:szCs w:val="24"/>
        </w:rPr>
        <w:t>drop-down</w:t>
      </w:r>
      <w:r w:rsidRPr="624A31CF">
        <w:rPr>
          <w:rFonts w:ascii="Aptos" w:hAnsi="Aptos" w:eastAsia="Aptos" w:cs="Aptos"/>
          <w:color w:val="000000" w:themeColor="text1"/>
          <w:sz w:val="24"/>
          <w:szCs w:val="24"/>
        </w:rPr>
        <w:t xml:space="preserve"> menu underneath the “Knowledge” section.</w:t>
      </w:r>
    </w:p>
    <w:p w:rsidRPr="003D210C" w:rsidR="003D210C" w:rsidP="003D210C" w:rsidRDefault="00F8090D" w14:paraId="2E121416" w14:textId="4CCC23BD">
      <w:r>
        <w:rPr>
          <w:noProof/>
        </w:rPr>
        <mc:AlternateContent>
          <mc:Choice Requires="wpg">
            <w:drawing>
              <wp:inline distT="0" distB="0" distL="0" distR="0" wp14:anchorId="5D779839" wp14:editId="6BCCF38E">
                <wp:extent cx="5943600" cy="2796540"/>
                <wp:effectExtent l="0" t="0" r="0" b="3810"/>
                <wp:docPr id="945427257" name="Group 5"/>
                <wp:cNvGraphicFramePr/>
                <a:graphic xmlns:a="http://schemas.openxmlformats.org/drawingml/2006/main">
                  <a:graphicData uri="http://schemas.microsoft.com/office/word/2010/wordprocessingGroup">
                    <wpg:wgp>
                      <wpg:cNvGrpSpPr/>
                      <wpg:grpSpPr>
                        <a:xfrm>
                          <a:off x="0" y="0"/>
                          <a:ext cx="5943600" cy="2796540"/>
                          <a:chOff x="0" y="0"/>
                          <a:chExt cx="5943600" cy="2796540"/>
                        </a:xfrm>
                      </wpg:grpSpPr>
                      <pic:pic xmlns:pic="http://schemas.openxmlformats.org/drawingml/2006/picture">
                        <pic:nvPicPr>
                          <pic:cNvPr id="1" name="Picture 1" descr="A screenshot of a computer&#10;&#10;Description automatically generated"/>
                          <pic:cNvPicPr>
                            <a:picLocks noChangeAspect="1"/>
                          </pic:cNvPicPr>
                        </pic:nvPicPr>
                        <pic:blipFill>
                          <a:blip r:embed="rId17"/>
                          <a:stretch>
                            <a:fillRect/>
                          </a:stretch>
                        </pic:blipFill>
                        <pic:spPr>
                          <a:xfrm>
                            <a:off x="0" y="0"/>
                            <a:ext cx="5943600" cy="2796540"/>
                          </a:xfrm>
                          <a:prstGeom prst="rect">
                            <a:avLst/>
                          </a:prstGeom>
                        </pic:spPr>
                      </pic:pic>
                      <wps:wsp>
                        <wps:cNvPr id="2" name="Oval 2"/>
                        <wps:cNvSpPr/>
                        <wps:spPr>
                          <a:xfrm>
                            <a:off x="4352925" y="0"/>
                            <a:ext cx="428625" cy="17145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Oval 3"/>
                        <wps:cNvSpPr/>
                        <wps:spPr>
                          <a:xfrm>
                            <a:off x="3914775" y="721995"/>
                            <a:ext cx="438150" cy="161925"/>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rsidR="0D7D2142" w:rsidP="624A31CF" w:rsidRDefault="00F8090D" w14:paraId="16BAC438" w14:textId="2BD83C7A">
      <w:pPr>
        <w:rPr>
          <w:rFonts w:ascii="Aptos" w:hAnsi="Aptos" w:eastAsia="Aptos" w:cs="Aptos"/>
          <w:color w:val="000000" w:themeColor="text1"/>
          <w:sz w:val="24"/>
          <w:szCs w:val="24"/>
        </w:rPr>
      </w:pPr>
      <w:r>
        <w:rPr>
          <w:rFonts w:ascii="Aptos" w:hAnsi="Aptos" w:eastAsia="Aptos" w:cs="Aptos"/>
          <w:color w:val="000000" w:themeColor="text1"/>
          <w:sz w:val="24"/>
          <w:szCs w:val="24"/>
        </w:rPr>
        <w:t>Once clicked, you should be brought to a</w:t>
      </w:r>
      <w:r w:rsidRPr="624A31CF" w:rsidR="0D7D2142">
        <w:rPr>
          <w:rFonts w:ascii="Aptos" w:hAnsi="Aptos" w:eastAsia="Aptos" w:cs="Aptos"/>
          <w:color w:val="000000" w:themeColor="text1"/>
          <w:sz w:val="24"/>
          <w:szCs w:val="24"/>
        </w:rPr>
        <w:t xml:space="preserve"> screen </w:t>
      </w:r>
      <w:r>
        <w:rPr>
          <w:rFonts w:ascii="Aptos" w:hAnsi="Aptos" w:eastAsia="Aptos" w:cs="Aptos"/>
          <w:color w:val="000000" w:themeColor="text1"/>
          <w:sz w:val="24"/>
          <w:szCs w:val="24"/>
        </w:rPr>
        <w:t>that</w:t>
      </w:r>
      <w:r w:rsidRPr="624A31CF" w:rsidR="0D7D2142">
        <w:rPr>
          <w:rFonts w:ascii="Aptos" w:hAnsi="Aptos" w:eastAsia="Aptos" w:cs="Aptos"/>
          <w:color w:val="000000" w:themeColor="text1"/>
          <w:sz w:val="24"/>
          <w:szCs w:val="24"/>
        </w:rPr>
        <w:t xml:space="preserve"> look</w:t>
      </w:r>
      <w:r>
        <w:rPr>
          <w:rFonts w:ascii="Aptos" w:hAnsi="Aptos" w:eastAsia="Aptos" w:cs="Aptos"/>
          <w:color w:val="000000" w:themeColor="text1"/>
          <w:sz w:val="24"/>
          <w:szCs w:val="24"/>
        </w:rPr>
        <w:t>s</w:t>
      </w:r>
      <w:r w:rsidRPr="624A31CF" w:rsidR="0D7D2142">
        <w:rPr>
          <w:rFonts w:ascii="Aptos" w:hAnsi="Aptos" w:eastAsia="Aptos" w:cs="Aptos"/>
          <w:color w:val="000000" w:themeColor="text1"/>
          <w:sz w:val="24"/>
          <w:szCs w:val="24"/>
        </w:rPr>
        <w:t xml:space="preserve"> like this:</w:t>
      </w:r>
    </w:p>
    <w:p w:rsidR="0D7D2142" w:rsidP="624A31CF" w:rsidRDefault="0D7D2142" w14:paraId="42ADECB0" w14:textId="0E94288F">
      <w:pPr>
        <w:rPr>
          <w:rFonts w:ascii="Aptos" w:hAnsi="Aptos" w:eastAsia="Aptos" w:cs="Aptos"/>
          <w:color w:val="000000" w:themeColor="text1"/>
          <w:sz w:val="24"/>
          <w:szCs w:val="24"/>
        </w:rPr>
      </w:pPr>
      <w:r>
        <w:rPr>
          <w:noProof/>
        </w:rPr>
        <w:drawing>
          <wp:inline distT="0" distB="0" distL="0" distR="0" wp14:anchorId="0D9CEF33" wp14:editId="3BFFECB2">
            <wp:extent cx="5841452" cy="2823368"/>
            <wp:effectExtent l="0" t="0" r="0" b="0"/>
            <wp:docPr id="1011498862" name="Picture 101149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1452" cy="2823368"/>
                    </a:xfrm>
                    <a:prstGeom prst="rect">
                      <a:avLst/>
                    </a:prstGeom>
                  </pic:spPr>
                </pic:pic>
              </a:graphicData>
            </a:graphic>
          </wp:inline>
        </w:drawing>
      </w:r>
    </w:p>
    <w:p w:rsidR="7C2E7FDD" w:rsidP="624A31CF" w:rsidRDefault="7C2E7FDD" w14:paraId="54EE1C8D" w14:textId="4914C277">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the “Add new” on the “Look up table files” selection – the top selection.</w:t>
      </w:r>
    </w:p>
    <w:p w:rsidR="7C2E7FDD" w:rsidP="624A31CF" w:rsidRDefault="7C2E7FDD" w14:paraId="701EC0EF" w14:textId="298BE7D6">
      <w:pPr>
        <w:rPr>
          <w:rFonts w:ascii="Aptos" w:hAnsi="Aptos" w:eastAsia="Aptos" w:cs="Aptos"/>
          <w:color w:val="000000" w:themeColor="text1"/>
          <w:sz w:val="24"/>
          <w:szCs w:val="24"/>
        </w:rPr>
      </w:pPr>
      <w:r>
        <w:rPr>
          <w:noProof/>
        </w:rPr>
        <w:drawing>
          <wp:inline distT="0" distB="0" distL="0" distR="0" wp14:anchorId="65E5A3DA" wp14:editId="43642535">
            <wp:extent cx="5793828" cy="2800350"/>
            <wp:effectExtent l="0" t="0" r="0" b="0"/>
            <wp:docPr id="1284533437" name="Picture 12845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3828" cy="2800350"/>
                    </a:xfrm>
                    <a:prstGeom prst="rect">
                      <a:avLst/>
                    </a:prstGeom>
                  </pic:spPr>
                </pic:pic>
              </a:graphicData>
            </a:graphic>
          </wp:inline>
        </w:drawing>
      </w:r>
    </w:p>
    <w:p w:rsidR="270F911E" w:rsidP="624A31CF" w:rsidRDefault="270F911E" w14:paraId="0581DA39" w14:textId="12CA720D">
      <w:p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You should now be in the File adding prompt which looks like this:</w:t>
      </w:r>
    </w:p>
    <w:p w:rsidR="270F911E" w:rsidP="624A31CF" w:rsidRDefault="270F911E" w14:paraId="3CEA61E8" w14:textId="55E718EF">
      <w:pPr>
        <w:rPr>
          <w:rFonts w:ascii="Aptos" w:hAnsi="Aptos" w:eastAsia="Aptos" w:cs="Aptos"/>
          <w:color w:val="000000" w:themeColor="text1"/>
          <w:sz w:val="24"/>
          <w:szCs w:val="24"/>
        </w:rPr>
      </w:pPr>
      <w:r>
        <w:rPr>
          <w:noProof/>
        </w:rPr>
        <w:drawing>
          <wp:inline distT="0" distB="0" distL="0" distR="0" wp14:anchorId="398E865A" wp14:editId="3F7F7776">
            <wp:extent cx="5754414" cy="2781300"/>
            <wp:effectExtent l="0" t="0" r="0" b="0"/>
            <wp:docPr id="867628391" name="Picture 86762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4414" cy="2781300"/>
                    </a:xfrm>
                    <a:prstGeom prst="rect">
                      <a:avLst/>
                    </a:prstGeom>
                  </pic:spPr>
                </pic:pic>
              </a:graphicData>
            </a:graphic>
          </wp:inline>
        </w:drawing>
      </w:r>
    </w:p>
    <w:p w:rsidR="001E65BD" w:rsidP="624A31CF" w:rsidRDefault="001E65BD" w14:paraId="60B98FD4" w14:textId="1A3146F3">
      <w:pPr>
        <w:pStyle w:val="ListParagraph"/>
        <w:numPr>
          <w:ilvl w:val="0"/>
          <w:numId w:val="7"/>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In the dropdown </w:t>
      </w:r>
      <w:r w:rsidR="00035EE2">
        <w:rPr>
          <w:rFonts w:ascii="Aptos" w:hAnsi="Aptos" w:eastAsia="Aptos" w:cs="Aptos"/>
          <w:color w:val="000000" w:themeColor="text1"/>
          <w:sz w:val="24"/>
          <w:szCs w:val="24"/>
        </w:rPr>
        <w:t xml:space="preserve">menu next to “Destination app” choose search. This will ensure the added file is visible to the search application </w:t>
      </w:r>
      <w:r w:rsidRPr="237E7793" w:rsidR="5B51C997">
        <w:rPr>
          <w:rFonts w:ascii="Aptos" w:hAnsi="Aptos" w:eastAsia="Aptos" w:cs="Aptos"/>
          <w:color w:val="000000" w:themeColor="text1"/>
          <w:sz w:val="24"/>
          <w:szCs w:val="24"/>
        </w:rPr>
        <w:t>which</w:t>
      </w:r>
      <w:r w:rsidR="00035EE2">
        <w:rPr>
          <w:rFonts w:ascii="Aptos" w:hAnsi="Aptos" w:eastAsia="Aptos" w:cs="Aptos"/>
          <w:color w:val="000000" w:themeColor="text1"/>
          <w:sz w:val="24"/>
          <w:szCs w:val="24"/>
        </w:rPr>
        <w:t xml:space="preserve"> is required later to submit a query.</w:t>
      </w:r>
    </w:p>
    <w:p w:rsidR="241202B6" w:rsidP="624A31CF" w:rsidRDefault="241202B6" w14:paraId="425BCC3A" w14:textId="46FFDC77">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on the “Browse...” o</w:t>
      </w:r>
      <w:r w:rsidR="0074611B">
        <w:rPr>
          <w:rFonts w:ascii="Aptos" w:hAnsi="Aptos" w:eastAsia="Aptos" w:cs="Aptos"/>
          <w:color w:val="000000" w:themeColor="text1"/>
          <w:sz w:val="24"/>
          <w:szCs w:val="24"/>
        </w:rPr>
        <w:t>r</w:t>
      </w:r>
      <w:r w:rsidRPr="624A31CF">
        <w:rPr>
          <w:rFonts w:ascii="Aptos" w:hAnsi="Aptos" w:eastAsia="Aptos" w:cs="Aptos"/>
          <w:color w:val="000000" w:themeColor="text1"/>
          <w:sz w:val="24"/>
          <w:szCs w:val="24"/>
        </w:rPr>
        <w:t xml:space="preserve"> “Choose file...” in the prompt to select a file.</w:t>
      </w:r>
    </w:p>
    <w:p w:rsidR="241202B6" w:rsidP="624A31CF" w:rsidRDefault="241202B6" w14:paraId="1561FF3B" w14:textId="1C585128">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on the “</w:t>
      </w:r>
      <w:r w:rsidRPr="237E7793" w:rsidR="5E55415E">
        <w:rPr>
          <w:rFonts w:ascii="Aptos" w:hAnsi="Aptos" w:eastAsia="Aptos" w:cs="Aptos"/>
          <w:color w:val="000000" w:themeColor="text1"/>
          <w:sz w:val="24"/>
          <w:szCs w:val="24"/>
        </w:rPr>
        <w:t>s</w:t>
      </w:r>
      <w:r w:rsidRPr="237E7793" w:rsidR="2E6E5E78">
        <w:rPr>
          <w:rFonts w:ascii="Aptos" w:hAnsi="Aptos" w:eastAsia="Aptos" w:cs="Aptos"/>
          <w:color w:val="000000" w:themeColor="text1"/>
          <w:sz w:val="24"/>
          <w:szCs w:val="24"/>
        </w:rPr>
        <w:t>parse</w:t>
      </w:r>
      <w:r w:rsidRPr="624A31CF" w:rsidR="54660AB1">
        <w:rPr>
          <w:rFonts w:ascii="Aptos" w:hAnsi="Aptos" w:eastAsia="Aptos" w:cs="Aptos"/>
          <w:color w:val="000000" w:themeColor="text1"/>
          <w:sz w:val="24"/>
          <w:szCs w:val="24"/>
        </w:rPr>
        <w:t>.csv</w:t>
      </w:r>
      <w:r w:rsidRPr="624A31CF">
        <w:rPr>
          <w:rFonts w:ascii="Aptos" w:hAnsi="Aptos" w:eastAsia="Aptos" w:cs="Aptos"/>
          <w:color w:val="000000" w:themeColor="text1"/>
          <w:sz w:val="24"/>
          <w:szCs w:val="24"/>
        </w:rPr>
        <w:t>” file that was given to you.</w:t>
      </w:r>
    </w:p>
    <w:p w:rsidR="241202B6" w:rsidP="624A31CF" w:rsidRDefault="241202B6" w14:paraId="03064CEF" w14:textId="0B149854">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With the file selected, click on “Open” in the bottom right of the file selector window.</w:t>
      </w:r>
      <w:r w:rsidRPr="624A31CF" w:rsidR="1E80F978">
        <w:rPr>
          <w:rFonts w:ascii="Aptos" w:hAnsi="Aptos" w:eastAsia="Aptos" w:cs="Aptos"/>
          <w:color w:val="000000" w:themeColor="text1"/>
          <w:sz w:val="24"/>
          <w:szCs w:val="24"/>
        </w:rPr>
        <w:t xml:space="preserve"> This will bring you back to the selection prompt.</w:t>
      </w:r>
    </w:p>
    <w:p w:rsidR="1E80F978" w:rsidP="624A31CF" w:rsidRDefault="1E80F978" w14:paraId="17D1F17A" w14:textId="5C08D05C">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on the “Destination Filename” box</w:t>
      </w:r>
      <w:r w:rsidRPr="624A31CF" w:rsidR="729381DC">
        <w:rPr>
          <w:rFonts w:ascii="Aptos" w:hAnsi="Aptos" w:eastAsia="Aptos" w:cs="Aptos"/>
          <w:color w:val="000000" w:themeColor="text1"/>
          <w:sz w:val="24"/>
          <w:szCs w:val="24"/>
        </w:rPr>
        <w:t xml:space="preserve"> and type in “</w:t>
      </w:r>
      <w:r w:rsidRPr="237E7793" w:rsidR="66E54448">
        <w:rPr>
          <w:rFonts w:ascii="Aptos" w:hAnsi="Aptos" w:eastAsia="Aptos" w:cs="Aptos"/>
          <w:color w:val="000000" w:themeColor="text1"/>
          <w:sz w:val="24"/>
          <w:szCs w:val="24"/>
        </w:rPr>
        <w:t>s</w:t>
      </w:r>
      <w:r w:rsidRPr="237E7793" w:rsidR="5F0BC5B1">
        <w:rPr>
          <w:rFonts w:ascii="Aptos" w:hAnsi="Aptos" w:eastAsia="Aptos" w:cs="Aptos"/>
          <w:color w:val="000000" w:themeColor="text1"/>
          <w:sz w:val="24"/>
          <w:szCs w:val="24"/>
        </w:rPr>
        <w:t>parse</w:t>
      </w:r>
      <w:r w:rsidRPr="624A31CF" w:rsidR="7391AB84">
        <w:rPr>
          <w:rFonts w:ascii="Aptos" w:hAnsi="Aptos" w:eastAsia="Aptos" w:cs="Aptos"/>
          <w:color w:val="000000" w:themeColor="text1"/>
          <w:sz w:val="24"/>
          <w:szCs w:val="24"/>
        </w:rPr>
        <w:t>.csv</w:t>
      </w:r>
      <w:r w:rsidRPr="624A31CF" w:rsidR="729381DC">
        <w:rPr>
          <w:rFonts w:ascii="Aptos" w:hAnsi="Aptos" w:eastAsia="Aptos" w:cs="Aptos"/>
          <w:color w:val="000000" w:themeColor="text1"/>
          <w:sz w:val="24"/>
          <w:szCs w:val="24"/>
        </w:rPr>
        <w:t xml:space="preserve">”. This will make the </w:t>
      </w:r>
      <w:r w:rsidRPr="237E7793" w:rsidR="543D4C65">
        <w:rPr>
          <w:rFonts w:ascii="Aptos" w:hAnsi="Aptos" w:eastAsia="Aptos" w:cs="Aptos"/>
          <w:color w:val="000000" w:themeColor="text1"/>
          <w:sz w:val="24"/>
          <w:szCs w:val="24"/>
        </w:rPr>
        <w:t>s</w:t>
      </w:r>
      <w:r w:rsidRPr="237E7793" w:rsidR="5F0BC5B1">
        <w:rPr>
          <w:rFonts w:ascii="Aptos" w:hAnsi="Aptos" w:eastAsia="Aptos" w:cs="Aptos"/>
          <w:color w:val="000000" w:themeColor="text1"/>
          <w:sz w:val="24"/>
          <w:szCs w:val="24"/>
        </w:rPr>
        <w:t>parse</w:t>
      </w:r>
      <w:r w:rsidRPr="624A31CF" w:rsidR="7391AB84">
        <w:rPr>
          <w:rFonts w:ascii="Aptos" w:hAnsi="Aptos" w:eastAsia="Aptos" w:cs="Aptos"/>
          <w:color w:val="000000" w:themeColor="text1"/>
          <w:sz w:val="24"/>
          <w:szCs w:val="24"/>
        </w:rPr>
        <w:t>.csv</w:t>
      </w:r>
      <w:r w:rsidRPr="624A31CF" w:rsidR="729381DC">
        <w:rPr>
          <w:rFonts w:ascii="Aptos" w:hAnsi="Aptos" w:eastAsia="Aptos" w:cs="Aptos"/>
          <w:color w:val="000000" w:themeColor="text1"/>
          <w:sz w:val="24"/>
          <w:szCs w:val="24"/>
        </w:rPr>
        <w:t xml:space="preserve"> file being inputted into Splunk Enterprise have the name of “</w:t>
      </w:r>
      <w:r w:rsidRPr="237E7793" w:rsidR="254BC9C7">
        <w:rPr>
          <w:rFonts w:ascii="Aptos" w:hAnsi="Aptos" w:eastAsia="Aptos" w:cs="Aptos"/>
          <w:color w:val="000000" w:themeColor="text1"/>
          <w:sz w:val="24"/>
          <w:szCs w:val="24"/>
        </w:rPr>
        <w:t>s</w:t>
      </w:r>
      <w:r w:rsidRPr="237E7793" w:rsidR="5A46103C">
        <w:rPr>
          <w:rFonts w:ascii="Aptos" w:hAnsi="Aptos" w:eastAsia="Aptos" w:cs="Aptos"/>
          <w:color w:val="000000" w:themeColor="text1"/>
          <w:sz w:val="24"/>
          <w:szCs w:val="24"/>
        </w:rPr>
        <w:t>parse</w:t>
      </w:r>
      <w:r w:rsidRPr="624A31CF" w:rsidR="4BFACEFA">
        <w:rPr>
          <w:rFonts w:ascii="Aptos" w:hAnsi="Aptos" w:eastAsia="Aptos" w:cs="Aptos"/>
          <w:color w:val="000000" w:themeColor="text1"/>
          <w:sz w:val="24"/>
          <w:szCs w:val="24"/>
        </w:rPr>
        <w:t>.csv</w:t>
      </w:r>
      <w:r w:rsidRPr="624A31CF" w:rsidR="729381DC">
        <w:rPr>
          <w:rFonts w:ascii="Aptos" w:hAnsi="Aptos" w:eastAsia="Aptos" w:cs="Aptos"/>
          <w:color w:val="000000" w:themeColor="text1"/>
          <w:sz w:val="24"/>
          <w:szCs w:val="24"/>
        </w:rPr>
        <w:t>”</w:t>
      </w:r>
      <w:r w:rsidRPr="624A31CF" w:rsidR="48D7618E">
        <w:rPr>
          <w:rFonts w:ascii="Aptos" w:hAnsi="Aptos" w:eastAsia="Aptos" w:cs="Aptos"/>
          <w:color w:val="000000" w:themeColor="text1"/>
          <w:sz w:val="24"/>
          <w:szCs w:val="24"/>
        </w:rPr>
        <w:t xml:space="preserve"> for later usage in the instruction.</w:t>
      </w:r>
    </w:p>
    <w:p w:rsidR="00775E13" w:rsidP="00775E13" w:rsidRDefault="00775E13" w14:paraId="500E3802" w14:textId="77777777">
      <w:pPr>
        <w:pStyle w:val="ListParagraph"/>
        <w:rPr>
          <w:rFonts w:ascii="Aptos" w:hAnsi="Aptos" w:eastAsia="Aptos" w:cs="Aptos"/>
          <w:color w:val="000000" w:themeColor="text1"/>
          <w:sz w:val="24"/>
          <w:szCs w:val="24"/>
        </w:rPr>
      </w:pPr>
    </w:p>
    <w:p w:rsidRPr="00775E13" w:rsidR="00775E13" w:rsidP="00775E13" w:rsidRDefault="00775E13" w14:paraId="73603657" w14:textId="5147F1A5">
      <w:pPr>
        <w:pStyle w:val="ListParagraph"/>
        <w:rPr>
          <w:rFonts w:ascii="Aptos" w:hAnsi="Aptos" w:eastAsia="Aptos" w:cs="Aptos"/>
          <w:color w:val="000000" w:themeColor="text1"/>
          <w:sz w:val="24"/>
          <w:szCs w:val="24"/>
        </w:rPr>
      </w:pPr>
      <w:r w:rsidRPr="00775E13">
        <w:rPr>
          <w:rFonts w:ascii="Aptos" w:hAnsi="Aptos" w:eastAsia="Aptos" w:cs="Aptos"/>
          <w:color w:val="000000" w:themeColor="text1"/>
          <w:sz w:val="24"/>
          <w:szCs w:val="24"/>
        </w:rPr>
        <w:t xml:space="preserve">Before continuing, make sure </w:t>
      </w:r>
      <w:proofErr w:type="gramStart"/>
      <w:r w:rsidRPr="00775E13">
        <w:rPr>
          <w:rFonts w:ascii="Aptos" w:hAnsi="Aptos" w:eastAsia="Aptos" w:cs="Aptos"/>
          <w:color w:val="000000" w:themeColor="text1"/>
          <w:sz w:val="24"/>
          <w:szCs w:val="24"/>
        </w:rPr>
        <w:t>all of</w:t>
      </w:r>
      <w:proofErr w:type="gramEnd"/>
      <w:r w:rsidRPr="00775E13">
        <w:rPr>
          <w:rFonts w:ascii="Aptos" w:hAnsi="Aptos" w:eastAsia="Aptos" w:cs="Aptos"/>
          <w:color w:val="000000" w:themeColor="text1"/>
          <w:sz w:val="24"/>
          <w:szCs w:val="24"/>
        </w:rPr>
        <w:t xml:space="preserve"> the fields look exactly like the following image:</w:t>
      </w:r>
    </w:p>
    <w:p w:rsidRPr="00754E69" w:rsidR="00775E13" w:rsidP="00754E69" w:rsidRDefault="00775E13" w14:paraId="6CAAE6AC" w14:textId="5413A5E0">
      <w:pPr>
        <w:rPr>
          <w:rFonts w:ascii="Aptos" w:hAnsi="Aptos" w:eastAsia="Aptos" w:cs="Aptos"/>
          <w:color w:val="000000" w:themeColor="text1"/>
          <w:sz w:val="24"/>
          <w:szCs w:val="24"/>
        </w:rPr>
      </w:pPr>
      <w:r w:rsidRPr="000D5960">
        <w:drawing>
          <wp:inline distT="0" distB="0" distL="0" distR="0" wp14:anchorId="34ED3529" wp14:editId="0B1D3493">
            <wp:extent cx="5943600" cy="2807335"/>
            <wp:effectExtent l="0" t="0" r="0" b="0"/>
            <wp:docPr id="1734585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5904" name="Picture 1" descr="A screenshot of a computer&#10;&#10;Description automatically generated"/>
                    <pic:cNvPicPr/>
                  </pic:nvPicPr>
                  <pic:blipFill>
                    <a:blip r:embed="rId21"/>
                    <a:stretch>
                      <a:fillRect/>
                    </a:stretch>
                  </pic:blipFill>
                  <pic:spPr>
                    <a:xfrm>
                      <a:off x="0" y="0"/>
                      <a:ext cx="5943600" cy="2807335"/>
                    </a:xfrm>
                    <a:prstGeom prst="rect">
                      <a:avLst/>
                    </a:prstGeom>
                  </pic:spPr>
                </pic:pic>
              </a:graphicData>
            </a:graphic>
          </wp:inline>
        </w:drawing>
      </w:r>
    </w:p>
    <w:p w:rsidR="48D7618E" w:rsidP="624A31CF" w:rsidRDefault="48D7618E" w14:paraId="78D89B8A" w14:textId="7F7C2598">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on the “Save” button in the prompt to finalize the file upload.</w:t>
      </w:r>
    </w:p>
    <w:p w:rsidR="69B84A9F" w:rsidP="624A31CF" w:rsidRDefault="69B84A9F" w14:paraId="73D0B295" w14:textId="3F086A23">
      <w:p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This will send you to the Lookup tables you have in your Splunk Enterprise system.</w:t>
      </w:r>
    </w:p>
    <w:p w:rsidR="204197B6" w:rsidP="624A31CF" w:rsidRDefault="204197B6" w14:paraId="6B16FD88" w14:textId="4DF14241">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on the green button labeled</w:t>
      </w:r>
      <w:r w:rsidRPr="624A31CF" w:rsidR="1451A62B">
        <w:rPr>
          <w:rFonts w:ascii="Aptos" w:hAnsi="Aptos" w:eastAsia="Aptos" w:cs="Aptos"/>
          <w:color w:val="000000" w:themeColor="text1"/>
          <w:sz w:val="24"/>
          <w:szCs w:val="24"/>
        </w:rPr>
        <w:t xml:space="preserve"> “New Lookup Table </w:t>
      </w:r>
      <w:r w:rsidRPr="624A31CF" w:rsidR="40EF251D">
        <w:rPr>
          <w:rFonts w:ascii="Aptos" w:hAnsi="Aptos" w:eastAsia="Aptos" w:cs="Aptos"/>
          <w:color w:val="000000" w:themeColor="text1"/>
          <w:sz w:val="24"/>
          <w:szCs w:val="24"/>
        </w:rPr>
        <w:t>F</w:t>
      </w:r>
      <w:r w:rsidRPr="624A31CF" w:rsidR="1451A62B">
        <w:rPr>
          <w:rFonts w:ascii="Aptos" w:hAnsi="Aptos" w:eastAsia="Aptos" w:cs="Aptos"/>
          <w:color w:val="000000" w:themeColor="text1"/>
          <w:sz w:val="24"/>
          <w:szCs w:val="24"/>
        </w:rPr>
        <w:t xml:space="preserve">ile” </w:t>
      </w:r>
      <w:r w:rsidRPr="624A31CF" w:rsidR="4C972875">
        <w:rPr>
          <w:rFonts w:ascii="Aptos" w:hAnsi="Aptos" w:eastAsia="Aptos" w:cs="Aptos"/>
          <w:color w:val="000000" w:themeColor="text1"/>
          <w:sz w:val="24"/>
          <w:szCs w:val="24"/>
        </w:rPr>
        <w:t xml:space="preserve">in the upper </w:t>
      </w:r>
      <w:r w:rsidRPr="624A31CF" w:rsidR="1C663713">
        <w:rPr>
          <w:rFonts w:ascii="Aptos" w:hAnsi="Aptos" w:eastAsia="Aptos" w:cs="Aptos"/>
          <w:color w:val="000000" w:themeColor="text1"/>
          <w:sz w:val="24"/>
          <w:szCs w:val="24"/>
        </w:rPr>
        <w:t>right-hand</w:t>
      </w:r>
      <w:r w:rsidRPr="624A31CF" w:rsidR="4C972875">
        <w:rPr>
          <w:rFonts w:ascii="Aptos" w:hAnsi="Aptos" w:eastAsia="Aptos" w:cs="Aptos"/>
          <w:color w:val="000000" w:themeColor="text1"/>
          <w:sz w:val="24"/>
          <w:szCs w:val="24"/>
        </w:rPr>
        <w:t xml:space="preserve"> corner of the screen.</w:t>
      </w:r>
      <w:r w:rsidRPr="624A31CF" w:rsidR="21E43817">
        <w:rPr>
          <w:rFonts w:ascii="Aptos" w:hAnsi="Aptos" w:eastAsia="Aptos" w:cs="Aptos"/>
          <w:color w:val="000000" w:themeColor="text1"/>
          <w:sz w:val="24"/>
          <w:szCs w:val="24"/>
        </w:rPr>
        <w:t xml:space="preserve"> This will bring you back to the file prompt.</w:t>
      </w:r>
    </w:p>
    <w:p w:rsidR="005506FD" w:rsidP="005506FD" w:rsidRDefault="00141835" w14:paraId="4F77DFB1" w14:textId="003ECEC9">
      <w:pPr>
        <w:rPr>
          <w:rFonts w:ascii="Aptos" w:hAnsi="Aptos" w:eastAsia="Aptos" w:cs="Aptos"/>
          <w:color w:val="000000" w:themeColor="text1"/>
          <w:sz w:val="24"/>
          <w:szCs w:val="24"/>
        </w:rPr>
      </w:pPr>
      <w:r w:rsidRPr="00141835">
        <w:rPr>
          <w:rFonts w:ascii="Aptos" w:hAnsi="Aptos" w:eastAsia="Aptos" w:cs="Aptos"/>
          <w:noProof/>
          <w:color w:val="000000" w:themeColor="text1"/>
          <w:sz w:val="24"/>
          <w:szCs w:val="24"/>
        </w:rPr>
        <w:drawing>
          <wp:inline distT="0" distB="0" distL="0" distR="0" wp14:anchorId="048F97F1" wp14:editId="20B72028">
            <wp:extent cx="5943600" cy="2825750"/>
            <wp:effectExtent l="0" t="0" r="0" b="0"/>
            <wp:docPr id="1519201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1098" name="Picture 1" descr="A screenshot of a computer&#10;&#10;Description automatically generated"/>
                    <pic:cNvPicPr/>
                  </pic:nvPicPr>
                  <pic:blipFill>
                    <a:blip r:embed="rId22"/>
                    <a:stretch>
                      <a:fillRect/>
                    </a:stretch>
                  </pic:blipFill>
                  <pic:spPr>
                    <a:xfrm>
                      <a:off x="0" y="0"/>
                      <a:ext cx="5943600" cy="2825750"/>
                    </a:xfrm>
                    <a:prstGeom prst="rect">
                      <a:avLst/>
                    </a:prstGeom>
                  </pic:spPr>
                </pic:pic>
              </a:graphicData>
            </a:graphic>
          </wp:inline>
        </w:drawing>
      </w:r>
    </w:p>
    <w:p w:rsidRPr="005506FD" w:rsidR="006D0F82" w:rsidP="005506FD" w:rsidRDefault="006D0F82" w14:paraId="19AFEFC1" w14:textId="10D4DBD8">
      <w:p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The following steps are repeated from above, but for the </w:t>
      </w:r>
      <w:r w:rsidRPr="237E7793" w:rsidR="6C6A3E48">
        <w:rPr>
          <w:rFonts w:ascii="Aptos" w:hAnsi="Aptos" w:eastAsia="Aptos" w:cs="Aptos"/>
          <w:color w:val="000000" w:themeColor="text1"/>
          <w:sz w:val="24"/>
          <w:szCs w:val="24"/>
        </w:rPr>
        <w:t>d</w:t>
      </w:r>
      <w:r w:rsidRPr="237E7793" w:rsidR="699401D7">
        <w:rPr>
          <w:rFonts w:ascii="Aptos" w:hAnsi="Aptos" w:eastAsia="Aptos" w:cs="Aptos"/>
          <w:color w:val="000000" w:themeColor="text1"/>
          <w:sz w:val="24"/>
          <w:szCs w:val="24"/>
        </w:rPr>
        <w:t>ense</w:t>
      </w:r>
      <w:r>
        <w:rPr>
          <w:rFonts w:ascii="Aptos" w:hAnsi="Aptos" w:eastAsia="Aptos" w:cs="Aptos"/>
          <w:color w:val="000000" w:themeColor="text1"/>
          <w:sz w:val="24"/>
          <w:szCs w:val="24"/>
        </w:rPr>
        <w:t>.csv file.</w:t>
      </w:r>
    </w:p>
    <w:p w:rsidRPr="00B65CC0" w:rsidR="00B65CC0" w:rsidP="006D0F82" w:rsidRDefault="00B65CC0" w14:paraId="1DDC5324" w14:textId="7DAF9447">
      <w:pPr>
        <w:pStyle w:val="ListParagraph"/>
        <w:numPr>
          <w:ilvl w:val="0"/>
          <w:numId w:val="7"/>
        </w:numPr>
        <w:rPr>
          <w:rFonts w:ascii="Aptos" w:hAnsi="Aptos" w:eastAsia="Aptos" w:cs="Aptos"/>
          <w:color w:val="000000" w:themeColor="text1"/>
          <w:sz w:val="24"/>
          <w:szCs w:val="24"/>
        </w:rPr>
      </w:pPr>
      <w:r>
        <w:rPr>
          <w:rFonts w:ascii="Aptos" w:hAnsi="Aptos" w:eastAsia="Aptos" w:cs="Aptos"/>
          <w:color w:val="000000" w:themeColor="text1"/>
          <w:sz w:val="24"/>
          <w:szCs w:val="24"/>
        </w:rPr>
        <w:t>In the dropdown menu next to “Destination app” choose search. This will ensure that the added file is visible to the search application that is required later to submit a query.</w:t>
      </w:r>
    </w:p>
    <w:p w:rsidR="2EAE06A6" w:rsidP="006D0F82" w:rsidRDefault="2EAE06A6" w14:paraId="5B61AA56" w14:textId="62D84502">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on the “Browse...” of “Choose file...” in the prompt to select a file.</w:t>
      </w:r>
    </w:p>
    <w:p w:rsidR="2EAE06A6" w:rsidP="006D0F82" w:rsidRDefault="2EAE06A6" w14:paraId="2BB6C2AD" w14:textId="666A53F0">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Navigate and click on the “</w:t>
      </w:r>
      <w:r w:rsidRPr="237E7793" w:rsidR="44F174DE">
        <w:rPr>
          <w:rFonts w:ascii="Aptos" w:hAnsi="Aptos" w:eastAsia="Aptos" w:cs="Aptos"/>
          <w:color w:val="000000" w:themeColor="text1"/>
          <w:sz w:val="24"/>
          <w:szCs w:val="24"/>
        </w:rPr>
        <w:t>d</w:t>
      </w:r>
      <w:r w:rsidRPr="237E7793" w:rsidR="785AC566">
        <w:rPr>
          <w:rFonts w:ascii="Aptos" w:hAnsi="Aptos" w:eastAsia="Aptos" w:cs="Aptos"/>
          <w:color w:val="000000" w:themeColor="text1"/>
          <w:sz w:val="24"/>
          <w:szCs w:val="24"/>
        </w:rPr>
        <w:t>ense</w:t>
      </w:r>
      <w:r w:rsidRPr="624A31CF">
        <w:rPr>
          <w:rFonts w:ascii="Aptos" w:hAnsi="Aptos" w:eastAsia="Aptos" w:cs="Aptos"/>
          <w:color w:val="000000" w:themeColor="text1"/>
          <w:sz w:val="24"/>
          <w:szCs w:val="24"/>
        </w:rPr>
        <w:t>.csv” file that was given to you.</w:t>
      </w:r>
    </w:p>
    <w:p w:rsidR="2EAE06A6" w:rsidP="006D0F82" w:rsidRDefault="2EAE06A6" w14:paraId="3B2883EF" w14:textId="0B149854">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With the file selected, click on “Open” in the bottom right of the file selector window. This will bring you back to the selection prompt.</w:t>
      </w:r>
    </w:p>
    <w:p w:rsidR="00754E69" w:rsidP="00754E69" w:rsidRDefault="2EAE06A6" w14:paraId="406E2C3E" w14:textId="01FF25E2">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on the “Destination Filename” box and type in “</w:t>
      </w:r>
      <w:r w:rsidRPr="237E7793" w:rsidR="3F467CB1">
        <w:rPr>
          <w:rFonts w:ascii="Aptos" w:hAnsi="Aptos" w:eastAsia="Aptos" w:cs="Aptos"/>
          <w:color w:val="000000" w:themeColor="text1"/>
          <w:sz w:val="24"/>
          <w:szCs w:val="24"/>
        </w:rPr>
        <w:t>d</w:t>
      </w:r>
      <w:r w:rsidRPr="237E7793" w:rsidR="785AC566">
        <w:rPr>
          <w:rFonts w:ascii="Aptos" w:hAnsi="Aptos" w:eastAsia="Aptos" w:cs="Aptos"/>
          <w:color w:val="000000" w:themeColor="text1"/>
          <w:sz w:val="24"/>
          <w:szCs w:val="24"/>
        </w:rPr>
        <w:t>ense</w:t>
      </w:r>
      <w:r w:rsidRPr="624A31CF">
        <w:rPr>
          <w:rFonts w:ascii="Aptos" w:hAnsi="Aptos" w:eastAsia="Aptos" w:cs="Aptos"/>
          <w:color w:val="000000" w:themeColor="text1"/>
          <w:sz w:val="24"/>
          <w:szCs w:val="24"/>
        </w:rPr>
        <w:t xml:space="preserve">.csv”. This will make the </w:t>
      </w:r>
      <w:r w:rsidRPr="237E7793" w:rsidR="6270FA60">
        <w:rPr>
          <w:rFonts w:ascii="Aptos" w:hAnsi="Aptos" w:eastAsia="Aptos" w:cs="Aptos"/>
          <w:color w:val="000000" w:themeColor="text1"/>
          <w:sz w:val="24"/>
          <w:szCs w:val="24"/>
        </w:rPr>
        <w:t>d</w:t>
      </w:r>
      <w:r w:rsidRPr="237E7793" w:rsidR="785AC566">
        <w:rPr>
          <w:rFonts w:ascii="Aptos" w:hAnsi="Aptos" w:eastAsia="Aptos" w:cs="Aptos"/>
          <w:color w:val="000000" w:themeColor="text1"/>
          <w:sz w:val="24"/>
          <w:szCs w:val="24"/>
        </w:rPr>
        <w:t>ense</w:t>
      </w:r>
      <w:r w:rsidRPr="624A31CF">
        <w:rPr>
          <w:rFonts w:ascii="Aptos" w:hAnsi="Aptos" w:eastAsia="Aptos" w:cs="Aptos"/>
          <w:color w:val="000000" w:themeColor="text1"/>
          <w:sz w:val="24"/>
          <w:szCs w:val="24"/>
        </w:rPr>
        <w:t>.csv file being inputted into Splunk Enterprise have the name of “</w:t>
      </w:r>
      <w:r w:rsidRPr="237E7793" w:rsidR="2EC26B92">
        <w:rPr>
          <w:rFonts w:ascii="Aptos" w:hAnsi="Aptos" w:eastAsia="Aptos" w:cs="Aptos"/>
          <w:color w:val="000000" w:themeColor="text1"/>
          <w:sz w:val="24"/>
          <w:szCs w:val="24"/>
        </w:rPr>
        <w:t>d</w:t>
      </w:r>
      <w:r w:rsidRPr="237E7793" w:rsidR="785AC566">
        <w:rPr>
          <w:rFonts w:ascii="Aptos" w:hAnsi="Aptos" w:eastAsia="Aptos" w:cs="Aptos"/>
          <w:color w:val="000000" w:themeColor="text1"/>
          <w:sz w:val="24"/>
          <w:szCs w:val="24"/>
        </w:rPr>
        <w:t>ense</w:t>
      </w:r>
      <w:r w:rsidRPr="624A31CF">
        <w:rPr>
          <w:rFonts w:ascii="Aptos" w:hAnsi="Aptos" w:eastAsia="Aptos" w:cs="Aptos"/>
          <w:color w:val="000000" w:themeColor="text1"/>
          <w:sz w:val="24"/>
          <w:szCs w:val="24"/>
        </w:rPr>
        <w:t>.csv” for later usage in the instruction.</w:t>
      </w:r>
    </w:p>
    <w:p w:rsidRPr="00754E69" w:rsidR="006170CC" w:rsidP="00754E69" w:rsidRDefault="006170CC" w14:paraId="20705CD5" w14:textId="0785E16E">
      <w:pPr>
        <w:ind w:left="360" w:firstLine="360"/>
        <w:rPr>
          <w:rFonts w:ascii="Aptos" w:hAnsi="Aptos" w:eastAsia="Aptos" w:cs="Aptos"/>
          <w:color w:val="000000" w:themeColor="text1"/>
          <w:sz w:val="24"/>
          <w:szCs w:val="24"/>
        </w:rPr>
      </w:pPr>
      <w:r w:rsidRPr="00754E69">
        <w:rPr>
          <w:rFonts w:ascii="Aptos" w:hAnsi="Aptos" w:eastAsia="Aptos" w:cs="Aptos"/>
          <w:color w:val="000000" w:themeColor="text1"/>
          <w:sz w:val="24"/>
          <w:szCs w:val="24"/>
        </w:rPr>
        <w:t>Before continuing, make sure all the fields look exactly like the following image</w:t>
      </w:r>
      <w:r w:rsidR="00754E69">
        <w:rPr>
          <w:rFonts w:ascii="Aptos" w:hAnsi="Aptos" w:eastAsia="Aptos" w:cs="Aptos"/>
          <w:color w:val="000000" w:themeColor="text1"/>
          <w:sz w:val="24"/>
          <w:szCs w:val="24"/>
        </w:rPr>
        <w:t>:</w:t>
      </w:r>
    </w:p>
    <w:p w:rsidRPr="00754E69" w:rsidR="006170CC" w:rsidP="00754E69" w:rsidRDefault="006170CC" w14:paraId="23F60509" w14:textId="0D6F449A">
      <w:pPr>
        <w:rPr>
          <w:rFonts w:ascii="Aptos" w:hAnsi="Aptos" w:eastAsia="Aptos" w:cs="Aptos"/>
          <w:color w:val="000000" w:themeColor="text1"/>
          <w:sz w:val="24"/>
          <w:szCs w:val="24"/>
        </w:rPr>
      </w:pPr>
      <w:r w:rsidRPr="000D546F">
        <w:drawing>
          <wp:inline distT="0" distB="0" distL="0" distR="0" wp14:anchorId="2E119628" wp14:editId="73BA5206">
            <wp:extent cx="5943600" cy="2448560"/>
            <wp:effectExtent l="0" t="0" r="0" b="8890"/>
            <wp:docPr id="867425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5008" name="Picture 1" descr="A screenshot of a computer&#10;&#10;Description automatically generated"/>
                    <pic:cNvPicPr/>
                  </pic:nvPicPr>
                  <pic:blipFill>
                    <a:blip r:embed="rId23"/>
                    <a:stretch>
                      <a:fillRect/>
                    </a:stretch>
                  </pic:blipFill>
                  <pic:spPr>
                    <a:xfrm>
                      <a:off x="0" y="0"/>
                      <a:ext cx="5943600" cy="2448560"/>
                    </a:xfrm>
                    <a:prstGeom prst="rect">
                      <a:avLst/>
                    </a:prstGeom>
                  </pic:spPr>
                </pic:pic>
              </a:graphicData>
            </a:graphic>
          </wp:inline>
        </w:drawing>
      </w:r>
    </w:p>
    <w:p w:rsidR="2EAE06A6" w:rsidP="006D0F82" w:rsidRDefault="2EAE06A6" w14:paraId="5C943B03" w14:textId="077F9740">
      <w:pPr>
        <w:pStyle w:val="ListParagraph"/>
        <w:numPr>
          <w:ilvl w:val="0"/>
          <w:numId w:val="7"/>
        </w:num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Click on the “Save” button in the prompt to finalize the file upload.</w:t>
      </w:r>
    </w:p>
    <w:p w:rsidR="00C71F20" w:rsidP="624A31CF" w:rsidRDefault="00C71F20" w14:paraId="58015986" w14:textId="78FD8F50">
      <w:pPr>
        <w:rPr>
          <w:rFonts w:ascii="Aptos" w:hAnsi="Aptos" w:eastAsia="Aptos" w:cs="Aptos"/>
          <w:b/>
          <w:bCs/>
          <w:color w:val="000000" w:themeColor="text1"/>
          <w:sz w:val="24"/>
          <w:szCs w:val="24"/>
        </w:rPr>
      </w:pPr>
    </w:p>
    <w:p w:rsidR="0E254C8B" w:rsidP="624A31CF" w:rsidRDefault="0E254C8B" w14:paraId="1C070C6F" w14:textId="3FF0C16A">
      <w:pPr>
        <w:rPr>
          <w:rFonts w:ascii="Aptos" w:hAnsi="Aptos" w:eastAsia="Aptos" w:cs="Aptos"/>
          <w:color w:val="000000" w:themeColor="text1"/>
          <w:sz w:val="24"/>
          <w:szCs w:val="24"/>
        </w:rPr>
      </w:pPr>
      <w:r w:rsidRPr="00C71F20">
        <w:rPr>
          <w:rFonts w:ascii="Aptos" w:hAnsi="Aptos" w:eastAsia="Aptos" w:cs="Aptos"/>
          <w:b/>
          <w:bCs/>
          <w:color w:val="000000" w:themeColor="text1"/>
          <w:sz w:val="24"/>
          <w:szCs w:val="24"/>
        </w:rPr>
        <w:t xml:space="preserve">The data for testing and using the application has now been added. </w:t>
      </w:r>
      <w:r w:rsidRPr="624A31CF">
        <w:rPr>
          <w:rFonts w:ascii="Aptos" w:hAnsi="Aptos" w:eastAsia="Aptos" w:cs="Aptos"/>
          <w:color w:val="000000" w:themeColor="text1"/>
          <w:sz w:val="24"/>
          <w:szCs w:val="24"/>
        </w:rPr>
        <w:t xml:space="preserve">To </w:t>
      </w:r>
      <w:r w:rsidR="009253DD">
        <w:rPr>
          <w:rFonts w:ascii="Aptos" w:hAnsi="Aptos" w:eastAsia="Aptos" w:cs="Aptos"/>
          <w:color w:val="000000" w:themeColor="text1"/>
          <w:sz w:val="24"/>
          <w:szCs w:val="24"/>
        </w:rPr>
        <w:t>navigate back</w:t>
      </w:r>
      <w:r w:rsidRPr="624A31CF">
        <w:rPr>
          <w:rFonts w:ascii="Aptos" w:hAnsi="Aptos" w:eastAsia="Aptos" w:cs="Aptos"/>
          <w:color w:val="000000" w:themeColor="text1"/>
          <w:sz w:val="24"/>
          <w:szCs w:val="24"/>
        </w:rPr>
        <w:t xml:space="preserve"> to the </w:t>
      </w:r>
      <w:r w:rsidR="009253DD">
        <w:rPr>
          <w:rFonts w:ascii="Aptos" w:hAnsi="Aptos" w:eastAsia="Aptos" w:cs="Aptos"/>
          <w:color w:val="000000" w:themeColor="text1"/>
          <w:sz w:val="24"/>
          <w:szCs w:val="24"/>
        </w:rPr>
        <w:t>h</w:t>
      </w:r>
      <w:r w:rsidRPr="624A31CF">
        <w:rPr>
          <w:rFonts w:ascii="Aptos" w:hAnsi="Aptos" w:eastAsia="Aptos" w:cs="Aptos"/>
          <w:color w:val="000000" w:themeColor="text1"/>
          <w:sz w:val="24"/>
          <w:szCs w:val="24"/>
        </w:rPr>
        <w:t>ome page</w:t>
      </w:r>
      <w:r w:rsidR="009253DD">
        <w:rPr>
          <w:rFonts w:ascii="Aptos" w:hAnsi="Aptos" w:eastAsia="Aptos" w:cs="Aptos"/>
          <w:color w:val="000000" w:themeColor="text1"/>
          <w:sz w:val="24"/>
          <w:szCs w:val="24"/>
        </w:rPr>
        <w:t xml:space="preserve">, </w:t>
      </w:r>
      <w:r w:rsidRPr="624A31CF">
        <w:rPr>
          <w:rFonts w:ascii="Aptos" w:hAnsi="Aptos" w:eastAsia="Aptos" w:cs="Aptos"/>
          <w:color w:val="000000" w:themeColor="text1"/>
          <w:sz w:val="24"/>
          <w:szCs w:val="24"/>
        </w:rPr>
        <w:t>click the “</w:t>
      </w:r>
      <w:proofErr w:type="spellStart"/>
      <w:r w:rsidRPr="624A31CF">
        <w:rPr>
          <w:rFonts w:ascii="Aptos" w:hAnsi="Aptos" w:eastAsia="Aptos" w:cs="Aptos"/>
          <w:color w:val="000000" w:themeColor="text1"/>
          <w:sz w:val="24"/>
          <w:szCs w:val="24"/>
        </w:rPr>
        <w:t>splunk</w:t>
      </w:r>
      <w:proofErr w:type="spellEnd"/>
      <w:r w:rsidRPr="624A31CF">
        <w:rPr>
          <w:rFonts w:ascii="Aptos" w:hAnsi="Aptos" w:eastAsia="Aptos" w:cs="Aptos"/>
          <w:color w:val="000000" w:themeColor="text1"/>
          <w:sz w:val="24"/>
          <w:szCs w:val="24"/>
        </w:rPr>
        <w:t>&gt;enterprise” logo in the upper left corner of the screen.</w:t>
      </w:r>
    </w:p>
    <w:p w:rsidR="237E7793" w:rsidP="237E7793" w:rsidRDefault="2C1C4B32" w14:paraId="3DCC84A9" w14:textId="55650099">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This is a point where you can stop and come back later.</w:t>
      </w:r>
    </w:p>
    <w:p w:rsidR="00ED51E0" w:rsidP="00ED51E0" w:rsidRDefault="00ED51E0" w14:paraId="32B6DAB2" w14:textId="77777777">
      <w:pPr>
        <w:rPr>
          <w:rFonts w:ascii="Aptos" w:hAnsi="Aptos" w:eastAsia="Aptos" w:cs="Aptos"/>
          <w:color w:val="000000" w:themeColor="text1"/>
          <w:sz w:val="24"/>
          <w:szCs w:val="24"/>
        </w:rPr>
      </w:pPr>
    </w:p>
    <w:p w:rsidRPr="00ED238B" w:rsidR="00ED51E0" w:rsidP="00ED51E0" w:rsidRDefault="00ED51E0" w14:paraId="2BF0B2BC" w14:textId="77777777" w14:noSpellErr="1">
      <w:pPr>
        <w:pStyle w:val="Heading2"/>
        <w:rPr>
          <w:rFonts w:ascii="Aptos" w:hAnsi="Aptos" w:eastAsia="Aptos" w:cs="Aptos"/>
          <w:sz w:val="28"/>
          <w:szCs w:val="28"/>
        </w:rPr>
      </w:pPr>
      <w:bookmarkStart w:name="_Toc1130041181" w:id="1876416334"/>
      <w:r w:rsidRPr="048BA1C3" w:rsidR="00ED51E0">
        <w:rPr>
          <w:rFonts w:ascii="Aptos" w:hAnsi="Aptos" w:eastAsia="Aptos" w:cs="Aptos"/>
          <w:sz w:val="28"/>
          <w:szCs w:val="28"/>
        </w:rPr>
        <w:t>Troubleshooting Issues with the Datasets</w:t>
      </w:r>
      <w:r w:rsidRPr="048BA1C3" w:rsidR="00ED51E0">
        <w:rPr>
          <w:rFonts w:ascii="Aptos" w:hAnsi="Aptos" w:eastAsia="Aptos" w:cs="Aptos"/>
          <w:sz w:val="28"/>
          <w:szCs w:val="28"/>
        </w:rPr>
        <w:t>:</w:t>
      </w:r>
      <w:bookmarkEnd w:id="1876416334"/>
    </w:p>
    <w:p w:rsidR="00ED51E0" w:rsidP="00ED51E0" w:rsidRDefault="00ED51E0" w14:paraId="4C05A87E" w14:textId="77777777">
      <w:pPr>
        <w:rPr>
          <w:rFonts w:ascii="Aptos" w:hAnsi="Aptos" w:eastAsia="Aptos" w:cs="Aptos"/>
          <w:color w:val="000000" w:themeColor="text1"/>
          <w:sz w:val="24"/>
          <w:szCs w:val="24"/>
        </w:rPr>
      </w:pPr>
      <w:r>
        <w:rPr>
          <w:rFonts w:ascii="Aptos" w:hAnsi="Aptos" w:eastAsia="Aptos" w:cs="Aptos"/>
          <w:color w:val="000000" w:themeColor="text1"/>
          <w:sz w:val="24"/>
          <w:szCs w:val="24"/>
        </w:rPr>
        <w:t>This section may be skipped, assuming there are no issues with making queries on the datasets.</w:t>
      </w:r>
    </w:p>
    <w:p w:rsidR="00ED51E0" w:rsidP="00ED51E0" w:rsidRDefault="00ED51E0" w14:paraId="101DCD95" w14:textId="77777777">
      <w:pPr>
        <w:rPr>
          <w:rFonts w:ascii="Aptos" w:hAnsi="Aptos" w:eastAsia="Aptos" w:cs="Aptos"/>
          <w:color w:val="000000" w:themeColor="text1"/>
          <w:sz w:val="24"/>
          <w:szCs w:val="24"/>
        </w:rPr>
      </w:pPr>
      <w:r>
        <w:rPr>
          <w:rFonts w:ascii="Aptos" w:hAnsi="Aptos" w:eastAsia="Aptos" w:cs="Aptos"/>
          <w:color w:val="000000" w:themeColor="text1"/>
          <w:sz w:val="24"/>
          <w:szCs w:val="24"/>
        </w:rPr>
        <w:t>If you receive a message when attempting a query on sparse.csv or dense.csv, there may have been an issue when uploading the dataset. This can be mitigated by reuploading the datasets.</w:t>
      </w:r>
    </w:p>
    <w:p w:rsidR="00ED51E0" w:rsidP="00ED51E0" w:rsidRDefault="00ED51E0" w14:paraId="62647E81" w14:textId="77777777">
      <w:pPr>
        <w:pStyle w:val="ListParagraph"/>
        <w:numPr>
          <w:ilvl w:val="0"/>
          <w:numId w:val="9"/>
        </w:numPr>
        <w:rPr>
          <w:rFonts w:ascii="Aptos" w:hAnsi="Aptos" w:eastAsia="Aptos" w:cs="Aptos"/>
          <w:color w:val="000000" w:themeColor="text1"/>
          <w:sz w:val="24"/>
          <w:szCs w:val="24"/>
        </w:rPr>
      </w:pPr>
      <w:r>
        <w:rPr>
          <w:rFonts w:ascii="Aptos" w:hAnsi="Aptos" w:eastAsia="Aptos" w:cs="Aptos"/>
          <w:color w:val="000000" w:themeColor="text1"/>
          <w:sz w:val="24"/>
          <w:szCs w:val="24"/>
        </w:rPr>
        <w:t>Navigate back to the Splunk home page by clicking on the Splunk Enterprise logo in the top left corner of your screen.</w:t>
      </w:r>
    </w:p>
    <w:p w:rsidR="00ED51E0" w:rsidP="00ED51E0" w:rsidRDefault="00ED51E0" w14:paraId="44560F9A" w14:textId="77777777">
      <w:pPr>
        <w:pStyle w:val="ListParagraph"/>
        <w:numPr>
          <w:ilvl w:val="0"/>
          <w:numId w:val="9"/>
        </w:numPr>
        <w:rPr>
          <w:rFonts w:ascii="Aptos" w:hAnsi="Aptos" w:eastAsia="Aptos" w:cs="Aptos"/>
          <w:color w:val="000000" w:themeColor="text1"/>
          <w:sz w:val="24"/>
          <w:szCs w:val="24"/>
        </w:rPr>
      </w:pPr>
      <w:r w:rsidRPr="1A066A63">
        <w:rPr>
          <w:rFonts w:ascii="Aptos" w:hAnsi="Aptos" w:eastAsia="Aptos" w:cs="Aptos"/>
          <w:color w:val="000000" w:themeColor="text1"/>
          <w:sz w:val="24"/>
          <w:szCs w:val="24"/>
        </w:rPr>
        <w:t xml:space="preserve">Click the “settings” on the upper right-hand corner of the screen. This will bring up a drop-down menu. </w:t>
      </w:r>
    </w:p>
    <w:p w:rsidR="00ED51E0" w:rsidP="00ED51E0" w:rsidRDefault="00ED51E0" w14:paraId="34A160A3" w14:textId="77777777">
      <w:pPr>
        <w:pStyle w:val="ListParagraph"/>
        <w:numPr>
          <w:ilvl w:val="0"/>
          <w:numId w:val="9"/>
        </w:numPr>
        <w:rPr>
          <w:rFonts w:ascii="Aptos" w:hAnsi="Aptos" w:eastAsia="Aptos" w:cs="Aptos"/>
          <w:color w:val="000000" w:themeColor="text1"/>
          <w:sz w:val="24"/>
          <w:szCs w:val="24"/>
        </w:rPr>
      </w:pPr>
      <w:r w:rsidRPr="1A066A63">
        <w:rPr>
          <w:rFonts w:ascii="Aptos" w:hAnsi="Aptos" w:eastAsia="Aptos" w:cs="Aptos"/>
          <w:color w:val="000000" w:themeColor="text1"/>
          <w:sz w:val="24"/>
          <w:szCs w:val="24"/>
        </w:rPr>
        <w:t>Click on the “Lookups” setting on the left-hand side of the drop-down menu underneath the “Knowledge” section.</w:t>
      </w:r>
    </w:p>
    <w:p w:rsidR="00ED51E0" w:rsidP="00ED51E0" w:rsidRDefault="00ED51E0" w14:paraId="2E0510F4" w14:textId="77777777">
      <w:pPr>
        <w:rPr>
          <w:rFonts w:ascii="Calibri" w:hAnsi="Calibri" w:eastAsia="Calibri" w:cs="Calibri"/>
        </w:rPr>
      </w:pPr>
      <w:r>
        <w:rPr>
          <w:noProof/>
        </w:rPr>
        <w:drawing>
          <wp:inline distT="0" distB="0" distL="0" distR="0" wp14:anchorId="6CEF767B" wp14:editId="39A135F5">
            <wp:extent cx="5943600" cy="2790825"/>
            <wp:effectExtent l="0" t="0" r="0" b="0"/>
            <wp:docPr id="1327834773" name="Picture 13278347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ED51E0" w:rsidP="00ED51E0" w:rsidRDefault="00ED51E0" w14:paraId="13681BE9" w14:textId="77777777">
      <w:pPr>
        <w:rPr>
          <w:rFonts w:ascii="Aptos" w:hAnsi="Aptos" w:eastAsia="Aptos" w:cs="Aptos"/>
          <w:color w:val="000000" w:themeColor="text1"/>
          <w:sz w:val="24"/>
          <w:szCs w:val="24"/>
        </w:rPr>
      </w:pPr>
      <w:r w:rsidRPr="1A066A63">
        <w:rPr>
          <w:rFonts w:ascii="Aptos" w:hAnsi="Aptos" w:eastAsia="Aptos" w:cs="Aptos"/>
          <w:color w:val="000000" w:themeColor="text1"/>
          <w:sz w:val="24"/>
          <w:szCs w:val="24"/>
        </w:rPr>
        <w:t>Once clicked, you should be brought to a screen that looks like this:</w:t>
      </w:r>
    </w:p>
    <w:p w:rsidR="00ED51E0" w:rsidP="00ED51E0" w:rsidRDefault="00ED51E0" w14:paraId="1C03871F" w14:textId="77777777">
      <w:pPr>
        <w:rPr>
          <w:rFonts w:ascii="Aptos" w:hAnsi="Aptos" w:eastAsia="Aptos" w:cs="Aptos"/>
          <w:color w:val="000000" w:themeColor="text1"/>
          <w:sz w:val="24"/>
          <w:szCs w:val="24"/>
        </w:rPr>
      </w:pPr>
      <w:r>
        <w:rPr>
          <w:noProof/>
        </w:rPr>
        <w:drawing>
          <wp:inline distT="0" distB="0" distL="0" distR="0" wp14:anchorId="789FD9C8" wp14:editId="2772CF6F">
            <wp:extent cx="5838824" cy="2819400"/>
            <wp:effectExtent l="0" t="0" r="0" b="0"/>
            <wp:docPr id="454335996" name="Picture 454335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35996" name="Picture 45433599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8824" cy="2819400"/>
                    </a:xfrm>
                    <a:prstGeom prst="rect">
                      <a:avLst/>
                    </a:prstGeom>
                  </pic:spPr>
                </pic:pic>
              </a:graphicData>
            </a:graphic>
          </wp:inline>
        </w:drawing>
      </w:r>
    </w:p>
    <w:p w:rsidR="00ED51E0" w:rsidP="00ED51E0" w:rsidRDefault="00ED51E0" w14:paraId="4E63830F" w14:textId="77777777">
      <w:pPr>
        <w:pStyle w:val="ListParagraph"/>
        <w:numPr>
          <w:ilvl w:val="0"/>
          <w:numId w:val="9"/>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Before you can reupload the datasets, you must manually delete the current ones from your Splunk Enterprise installation. To do this, you must first navigate to “Lookup table </w:t>
      </w:r>
      <w:proofErr w:type="gramStart"/>
      <w:r>
        <w:rPr>
          <w:rFonts w:ascii="Aptos" w:hAnsi="Aptos" w:eastAsia="Aptos" w:cs="Aptos"/>
          <w:color w:val="000000" w:themeColor="text1"/>
          <w:sz w:val="24"/>
          <w:szCs w:val="24"/>
        </w:rPr>
        <w:t>files</w:t>
      </w:r>
      <w:proofErr w:type="gramEnd"/>
      <w:r>
        <w:rPr>
          <w:rFonts w:ascii="Aptos" w:hAnsi="Aptos" w:eastAsia="Aptos" w:cs="Aptos"/>
          <w:color w:val="000000" w:themeColor="text1"/>
          <w:sz w:val="24"/>
          <w:szCs w:val="24"/>
        </w:rPr>
        <w:t>”</w:t>
      </w:r>
    </w:p>
    <w:p w:rsidRPr="00CE04C0" w:rsidR="00ED51E0" w:rsidP="00ED51E0" w:rsidRDefault="00ED51E0" w14:paraId="5AA7A546" w14:textId="77777777">
      <w:pPr>
        <w:rPr>
          <w:rFonts w:ascii="Aptos" w:hAnsi="Aptos" w:eastAsia="Aptos" w:cs="Aptos"/>
          <w:color w:val="000000" w:themeColor="text1"/>
          <w:sz w:val="24"/>
          <w:szCs w:val="24"/>
        </w:rPr>
      </w:pPr>
      <w:r>
        <w:rPr>
          <w:noProof/>
        </w:rPr>
        <mc:AlternateContent>
          <mc:Choice Requires="wps">
            <w:drawing>
              <wp:anchor distT="0" distB="0" distL="114300" distR="114300" simplePos="0" relativeHeight="251659264" behindDoc="0" locked="0" layoutInCell="1" allowOverlap="1" wp14:anchorId="7A8C9FE0" wp14:editId="7FDE4A4F">
                <wp:simplePos x="0" y="0"/>
                <wp:positionH relativeFrom="column">
                  <wp:posOffset>1059180</wp:posOffset>
                </wp:positionH>
                <wp:positionV relativeFrom="paragraph">
                  <wp:posOffset>754380</wp:posOffset>
                </wp:positionV>
                <wp:extent cx="548640" cy="121920"/>
                <wp:effectExtent l="0" t="0" r="22860" b="11430"/>
                <wp:wrapNone/>
                <wp:docPr id="1398036331" name="Rectangle 1"/>
                <wp:cNvGraphicFramePr/>
                <a:graphic xmlns:a="http://schemas.openxmlformats.org/drawingml/2006/main">
                  <a:graphicData uri="http://schemas.microsoft.com/office/word/2010/wordprocessingShape">
                    <wps:wsp>
                      <wps:cNvSpPr/>
                      <wps:spPr>
                        <a:xfrm>
                          <a:off x="0" y="0"/>
                          <a:ext cx="548640" cy="12192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style="position:absolute;margin-left:83.4pt;margin-top:59.4pt;width:43.2pt;height:9.6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27369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"/>
            </w:pict>
          </mc:Fallback>
        </mc:AlternateContent>
      </w:r>
      <w:r>
        <w:rPr>
          <w:noProof/>
        </w:rPr>
        <w:drawing>
          <wp:inline distT="0" distB="0" distL="0" distR="0" wp14:anchorId="0DD5B54F" wp14:editId="5A994DDF">
            <wp:extent cx="5838824" cy="2819400"/>
            <wp:effectExtent l="0" t="0" r="0" b="0"/>
            <wp:docPr id="32071607" name="Picture 32071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607" name="Picture 3207160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8824" cy="2819400"/>
                    </a:xfrm>
                    <a:prstGeom prst="rect">
                      <a:avLst/>
                    </a:prstGeom>
                  </pic:spPr>
                </pic:pic>
              </a:graphicData>
            </a:graphic>
          </wp:inline>
        </w:drawing>
      </w:r>
    </w:p>
    <w:p w:rsidR="00ED51E0" w:rsidP="00ED51E0" w:rsidRDefault="00ED51E0" w14:paraId="6C7C4B90" w14:textId="77777777">
      <w:pPr>
        <w:pStyle w:val="ListParagraph"/>
        <w:numPr>
          <w:ilvl w:val="0"/>
          <w:numId w:val="9"/>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This will bring you to a screen containing </w:t>
      </w:r>
      <w:proofErr w:type="gramStart"/>
      <w:r>
        <w:rPr>
          <w:rFonts w:ascii="Aptos" w:hAnsi="Aptos" w:eastAsia="Aptos" w:cs="Aptos"/>
          <w:color w:val="000000" w:themeColor="text1"/>
          <w:sz w:val="24"/>
          <w:szCs w:val="24"/>
        </w:rPr>
        <w:t>all of</w:t>
      </w:r>
      <w:proofErr w:type="gramEnd"/>
      <w:r>
        <w:rPr>
          <w:rFonts w:ascii="Aptos" w:hAnsi="Aptos" w:eastAsia="Aptos" w:cs="Aptos"/>
          <w:color w:val="000000" w:themeColor="text1"/>
          <w:sz w:val="24"/>
          <w:szCs w:val="24"/>
        </w:rPr>
        <w:t xml:space="preserve"> the lookup table files visible to your installation of Splunk. Navigate to the box labeled as “App” and ensure that “All” is selected. If it is not, use the dropdown menu to change it to “</w:t>
      </w:r>
      <w:proofErr w:type="gramStart"/>
      <w:r>
        <w:rPr>
          <w:rFonts w:ascii="Aptos" w:hAnsi="Aptos" w:eastAsia="Aptos" w:cs="Aptos"/>
          <w:color w:val="000000" w:themeColor="text1"/>
          <w:sz w:val="24"/>
          <w:szCs w:val="24"/>
        </w:rPr>
        <w:t>All</w:t>
      </w:r>
      <w:proofErr w:type="gramEnd"/>
      <w:r>
        <w:rPr>
          <w:rFonts w:ascii="Aptos" w:hAnsi="Aptos" w:eastAsia="Aptos" w:cs="Aptos"/>
          <w:color w:val="000000" w:themeColor="text1"/>
          <w:sz w:val="24"/>
          <w:szCs w:val="24"/>
        </w:rPr>
        <w:t>”</w:t>
      </w:r>
    </w:p>
    <w:p w:rsidR="00ED51E0" w:rsidP="00ED51E0" w:rsidRDefault="00ED51E0" w14:paraId="776BCB0B" w14:textId="77777777">
      <w:pPr>
        <w:rPr>
          <w:rFonts w:ascii="Aptos" w:hAnsi="Aptos" w:eastAsia="Aptos" w:cs="Aptos"/>
          <w:color w:val="000000" w:themeColor="text1"/>
          <w:sz w:val="24"/>
          <w:szCs w:val="24"/>
        </w:rPr>
      </w:pPr>
      <w:r w:rsidRPr="007634AB">
        <w:rPr>
          <w:rFonts w:ascii="Aptos" w:hAnsi="Aptos" w:eastAsia="Aptos" w:cs="Aptos"/>
          <w:color w:val="000000" w:themeColor="text1"/>
          <w:sz w:val="24"/>
          <w:szCs w:val="24"/>
        </w:rPr>
        <w:drawing>
          <wp:inline distT="0" distB="0" distL="0" distR="0" wp14:anchorId="464D4A5D" wp14:editId="1E2AB046">
            <wp:extent cx="5943600" cy="2865120"/>
            <wp:effectExtent l="0" t="0" r="0" b="0"/>
            <wp:docPr id="12804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535" name="Picture 1" descr="A screenshot of a computer&#10;&#10;Description automatically generated"/>
                    <pic:cNvPicPr/>
                  </pic:nvPicPr>
                  <pic:blipFill>
                    <a:blip r:embed="rId26"/>
                    <a:stretch>
                      <a:fillRect/>
                    </a:stretch>
                  </pic:blipFill>
                  <pic:spPr>
                    <a:xfrm>
                      <a:off x="0" y="0"/>
                      <a:ext cx="5943600" cy="2865120"/>
                    </a:xfrm>
                    <a:prstGeom prst="rect">
                      <a:avLst/>
                    </a:prstGeom>
                  </pic:spPr>
                </pic:pic>
              </a:graphicData>
            </a:graphic>
          </wp:inline>
        </w:drawing>
      </w:r>
    </w:p>
    <w:p w:rsidR="00ED51E0" w:rsidP="00ED51E0" w:rsidRDefault="00ED51E0" w14:paraId="7D596F63" w14:textId="77777777">
      <w:pPr>
        <w:pStyle w:val="ListParagraph"/>
        <w:numPr>
          <w:ilvl w:val="0"/>
          <w:numId w:val="9"/>
        </w:numPr>
        <w:rPr>
          <w:rFonts w:ascii="Aptos" w:hAnsi="Aptos" w:eastAsia="Aptos" w:cs="Aptos"/>
          <w:color w:val="000000" w:themeColor="text1"/>
          <w:sz w:val="24"/>
          <w:szCs w:val="24"/>
        </w:rPr>
      </w:pPr>
      <w:r>
        <w:rPr>
          <w:rFonts w:ascii="Aptos" w:hAnsi="Aptos" w:eastAsia="Aptos" w:cs="Aptos"/>
          <w:color w:val="000000" w:themeColor="text1"/>
          <w:sz w:val="24"/>
          <w:szCs w:val="24"/>
        </w:rPr>
        <w:t>From here, you need to find the file path corresponding to sparse.csv and/or dense.csv. Once you find it, you will need to choose “Delete” under the column labeled as “actions” to remove the file.</w:t>
      </w:r>
    </w:p>
    <w:p w:rsidR="00ED51E0" w:rsidP="00ED51E0" w:rsidRDefault="00ED51E0" w14:paraId="6B1315AF" w14:textId="77777777">
      <w:pPr>
        <w:rPr>
          <w:rFonts w:ascii="Aptos" w:hAnsi="Aptos" w:eastAsia="Aptos" w:cs="Aptos"/>
          <w:color w:val="000000" w:themeColor="text1"/>
          <w:sz w:val="24"/>
          <w:szCs w:val="24"/>
        </w:rPr>
      </w:pPr>
      <w:r w:rsidRPr="000D4E13">
        <w:rPr>
          <w:rFonts w:ascii="Aptos" w:hAnsi="Aptos" w:eastAsia="Aptos" w:cs="Aptos"/>
          <w:color w:val="000000" w:themeColor="text1"/>
          <w:sz w:val="24"/>
          <w:szCs w:val="24"/>
        </w:rPr>
        <w:drawing>
          <wp:inline distT="0" distB="0" distL="0" distR="0" wp14:anchorId="66B922C7" wp14:editId="677812B8">
            <wp:extent cx="5943600" cy="2865120"/>
            <wp:effectExtent l="0" t="0" r="0" b="0"/>
            <wp:docPr id="72327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74891" name="Picture 1" descr="A screenshot of a computer&#10;&#10;Description automatically generated"/>
                    <pic:cNvPicPr/>
                  </pic:nvPicPr>
                  <pic:blipFill>
                    <a:blip r:embed="rId27"/>
                    <a:stretch>
                      <a:fillRect/>
                    </a:stretch>
                  </pic:blipFill>
                  <pic:spPr>
                    <a:xfrm>
                      <a:off x="0" y="0"/>
                      <a:ext cx="5943600" cy="2865120"/>
                    </a:xfrm>
                    <a:prstGeom prst="rect">
                      <a:avLst/>
                    </a:prstGeom>
                  </pic:spPr>
                </pic:pic>
              </a:graphicData>
            </a:graphic>
          </wp:inline>
        </w:drawing>
      </w:r>
    </w:p>
    <w:p w:rsidR="00ED51E0" w:rsidP="00ED51E0" w:rsidRDefault="00ED51E0" w14:paraId="5633C9FE" w14:textId="77777777">
      <w:pPr>
        <w:pStyle w:val="ListParagraph"/>
        <w:numPr>
          <w:ilvl w:val="0"/>
          <w:numId w:val="9"/>
        </w:numPr>
        <w:rPr>
          <w:rFonts w:ascii="Aptos" w:hAnsi="Aptos" w:eastAsia="Aptos" w:cs="Aptos"/>
          <w:color w:val="000000" w:themeColor="text1"/>
          <w:sz w:val="24"/>
          <w:szCs w:val="24"/>
        </w:rPr>
      </w:pPr>
      <w:r>
        <w:rPr>
          <w:rFonts w:ascii="Aptos" w:hAnsi="Aptos" w:eastAsia="Aptos" w:cs="Aptos"/>
          <w:color w:val="000000" w:themeColor="text1"/>
          <w:sz w:val="24"/>
          <w:szCs w:val="24"/>
        </w:rPr>
        <w:t>On the popup that says, “Are you sure you want to delete?” click “</w:t>
      </w:r>
      <w:proofErr w:type="gramStart"/>
      <w:r>
        <w:rPr>
          <w:rFonts w:ascii="Aptos" w:hAnsi="Aptos" w:eastAsia="Aptos" w:cs="Aptos"/>
          <w:color w:val="000000" w:themeColor="text1"/>
          <w:sz w:val="24"/>
          <w:szCs w:val="24"/>
        </w:rPr>
        <w:t>Yes</w:t>
      </w:r>
      <w:proofErr w:type="gramEnd"/>
      <w:r>
        <w:rPr>
          <w:rFonts w:ascii="Aptos" w:hAnsi="Aptos" w:eastAsia="Aptos" w:cs="Aptos"/>
          <w:color w:val="000000" w:themeColor="text1"/>
          <w:sz w:val="24"/>
          <w:szCs w:val="24"/>
        </w:rPr>
        <w:t>”</w:t>
      </w:r>
    </w:p>
    <w:p w:rsidRPr="00ED51E0" w:rsidR="00ED51E0" w:rsidP="237E7793" w:rsidRDefault="00ED51E0" w14:paraId="0F28FE77" w14:textId="476BD5D4">
      <w:pPr>
        <w:pStyle w:val="ListParagraph"/>
        <w:numPr>
          <w:ilvl w:val="0"/>
          <w:numId w:val="9"/>
        </w:numPr>
        <w:rPr>
          <w:rFonts w:ascii="Aptos" w:hAnsi="Aptos" w:eastAsia="Aptos" w:cs="Aptos"/>
          <w:color w:val="000000" w:themeColor="text1"/>
          <w:sz w:val="24"/>
          <w:szCs w:val="24"/>
        </w:rPr>
      </w:pPr>
      <w:r>
        <w:rPr>
          <w:rFonts w:ascii="Aptos" w:hAnsi="Aptos" w:eastAsia="Aptos" w:cs="Aptos"/>
          <w:color w:val="000000" w:themeColor="text1"/>
          <w:sz w:val="24"/>
          <w:szCs w:val="24"/>
        </w:rPr>
        <w:t>Repeat the above steps for all lookup table files that have issues and return to the “Putting data into Splunk” section to reupload the data.</w:t>
      </w:r>
    </w:p>
    <w:p w:rsidR="237E7793" w:rsidP="237E7793" w:rsidRDefault="237E7793" w14:paraId="385FC5D5" w14:textId="2E11A40C">
      <w:pPr>
        <w:rPr>
          <w:rFonts w:ascii="Aptos" w:hAnsi="Aptos" w:eastAsia="Aptos" w:cs="Aptos"/>
          <w:color w:val="000000" w:themeColor="text1"/>
          <w:sz w:val="24"/>
          <w:szCs w:val="24"/>
        </w:rPr>
      </w:pPr>
    </w:p>
    <w:p w:rsidRPr="00367A90" w:rsidR="00367A90" w:rsidP="048BA1C3" w:rsidRDefault="00367A90" w14:paraId="276130D7" w14:textId="12E46E1A" w14:noSpellErr="1">
      <w:pPr>
        <w:pStyle w:val="Heading2"/>
        <w:rPr>
          <w:rFonts w:ascii="Aptos" w:hAnsi="Aptos" w:eastAsia="Aptos" w:cs="Aptos"/>
          <w:b w:val="1"/>
          <w:bCs w:val="1"/>
          <w:sz w:val="28"/>
          <w:szCs w:val="28"/>
        </w:rPr>
      </w:pPr>
      <w:bookmarkStart w:name="_Toc496187137" w:id="1184044852"/>
      <w:r w:rsidRPr="048BA1C3" w:rsidR="00367A90">
        <w:rPr>
          <w:rFonts w:ascii="Aptos" w:hAnsi="Aptos" w:eastAsia="Aptos" w:cs="Aptos"/>
          <w:sz w:val="28"/>
          <w:szCs w:val="28"/>
        </w:rPr>
        <w:t xml:space="preserve">Using the Threat Timeline </w:t>
      </w:r>
      <w:r w:rsidRPr="048BA1C3" w:rsidR="2CBCD4D8">
        <w:rPr>
          <w:rFonts w:ascii="Aptos" w:hAnsi="Aptos" w:eastAsia="Aptos" w:cs="Aptos"/>
          <w:sz w:val="28"/>
          <w:szCs w:val="28"/>
        </w:rPr>
        <w:t>A</w:t>
      </w:r>
      <w:r w:rsidRPr="048BA1C3" w:rsidR="68B5676C">
        <w:rPr>
          <w:rFonts w:ascii="Aptos" w:hAnsi="Aptos" w:eastAsia="Aptos" w:cs="Aptos"/>
          <w:sz w:val="28"/>
          <w:szCs w:val="28"/>
        </w:rPr>
        <w:t>pplication</w:t>
      </w:r>
      <w:r w:rsidRPr="048BA1C3" w:rsidR="586A6AAE">
        <w:rPr>
          <w:rFonts w:ascii="Aptos" w:hAnsi="Aptos" w:eastAsia="Aptos" w:cs="Aptos"/>
          <w:sz w:val="28"/>
          <w:szCs w:val="28"/>
        </w:rPr>
        <w:t>:</w:t>
      </w:r>
      <w:bookmarkEnd w:id="1184044852"/>
    </w:p>
    <w:p w:rsidRPr="00A21825" w:rsidR="00A21825" w:rsidP="12AA61AB" w:rsidRDefault="00A21825" w14:paraId="054A81C8" w14:textId="71EB6BAA">
      <w:pPr>
        <w:rPr>
          <w:rFonts w:ascii="Aptos" w:hAnsi="Aptos" w:eastAsia="Aptos" w:cs="Aptos"/>
          <w:color w:val="000000" w:themeColor="text1"/>
          <w:sz w:val="24"/>
          <w:szCs w:val="24"/>
        </w:rPr>
      </w:pPr>
      <w:r>
        <w:rPr>
          <w:rFonts w:ascii="Aptos" w:hAnsi="Aptos" w:eastAsia="Aptos" w:cs="Aptos"/>
          <w:color w:val="000000" w:themeColor="text1"/>
          <w:sz w:val="24"/>
          <w:szCs w:val="24"/>
        </w:rPr>
        <w:t>Before beginning the following section, make sure you have</w:t>
      </w:r>
      <w:r w:rsidR="00D1459B">
        <w:rPr>
          <w:rFonts w:ascii="Aptos" w:hAnsi="Aptos" w:eastAsia="Aptos" w:cs="Aptos"/>
          <w:color w:val="000000" w:themeColor="text1"/>
          <w:sz w:val="24"/>
          <w:szCs w:val="24"/>
        </w:rPr>
        <w:t xml:space="preserve"> opened</w:t>
      </w:r>
      <w:r>
        <w:rPr>
          <w:rFonts w:ascii="Aptos" w:hAnsi="Aptos" w:eastAsia="Aptos" w:cs="Aptos"/>
          <w:color w:val="000000" w:themeColor="text1"/>
          <w:sz w:val="24"/>
          <w:szCs w:val="24"/>
        </w:rPr>
        <w:t xml:space="preserve"> the </w:t>
      </w:r>
      <w:r w:rsidR="00122B55">
        <w:rPr>
          <w:rFonts w:ascii="Aptos" w:hAnsi="Aptos" w:eastAsia="Aptos" w:cs="Aptos"/>
          <w:color w:val="000000" w:themeColor="text1"/>
          <w:sz w:val="24"/>
          <w:szCs w:val="24"/>
        </w:rPr>
        <w:t xml:space="preserve">response form that was sent to you by email. </w:t>
      </w:r>
      <w:r w:rsidR="00D1459B">
        <w:rPr>
          <w:rFonts w:ascii="Aptos" w:hAnsi="Aptos" w:eastAsia="Aptos" w:cs="Aptos"/>
          <w:color w:val="000000" w:themeColor="text1"/>
          <w:sz w:val="24"/>
          <w:szCs w:val="24"/>
        </w:rPr>
        <w:t>Please fill</w:t>
      </w:r>
      <w:r w:rsidR="00122B55">
        <w:rPr>
          <w:rFonts w:ascii="Aptos" w:hAnsi="Aptos" w:eastAsia="Aptos" w:cs="Aptos"/>
          <w:color w:val="000000" w:themeColor="text1"/>
          <w:sz w:val="24"/>
          <w:szCs w:val="24"/>
        </w:rPr>
        <w:t xml:space="preserve"> out </w:t>
      </w:r>
      <w:r w:rsidR="00F01726">
        <w:rPr>
          <w:rFonts w:ascii="Aptos" w:hAnsi="Aptos" w:eastAsia="Aptos" w:cs="Aptos"/>
          <w:color w:val="000000" w:themeColor="text1"/>
          <w:sz w:val="24"/>
          <w:szCs w:val="24"/>
        </w:rPr>
        <w:t>the corresponding question</w:t>
      </w:r>
      <w:r w:rsidR="001D6BCB">
        <w:rPr>
          <w:rFonts w:ascii="Aptos" w:hAnsi="Aptos" w:eastAsia="Aptos" w:cs="Aptos"/>
          <w:color w:val="000000" w:themeColor="text1"/>
          <w:sz w:val="24"/>
          <w:szCs w:val="24"/>
        </w:rPr>
        <w:t>s</w:t>
      </w:r>
      <w:r w:rsidR="00F01726">
        <w:rPr>
          <w:rFonts w:ascii="Aptos" w:hAnsi="Aptos" w:eastAsia="Aptos" w:cs="Aptos"/>
          <w:color w:val="000000" w:themeColor="text1"/>
          <w:sz w:val="24"/>
          <w:szCs w:val="24"/>
        </w:rPr>
        <w:t xml:space="preserve"> in the</w:t>
      </w:r>
      <w:r w:rsidR="00122B55">
        <w:rPr>
          <w:rFonts w:ascii="Aptos" w:hAnsi="Aptos" w:eastAsia="Aptos" w:cs="Aptos"/>
          <w:color w:val="000000" w:themeColor="text1"/>
          <w:sz w:val="24"/>
          <w:szCs w:val="24"/>
        </w:rPr>
        <w:t xml:space="preserve"> form as you complete each step</w:t>
      </w:r>
      <w:r w:rsidR="00D1459B">
        <w:rPr>
          <w:rFonts w:ascii="Aptos" w:hAnsi="Aptos" w:eastAsia="Aptos" w:cs="Aptos"/>
          <w:color w:val="000000" w:themeColor="text1"/>
          <w:sz w:val="24"/>
          <w:szCs w:val="24"/>
        </w:rPr>
        <w:t>.</w:t>
      </w:r>
      <w:r w:rsidR="009958B6">
        <w:rPr>
          <w:rFonts w:ascii="Aptos" w:hAnsi="Aptos" w:eastAsia="Aptos" w:cs="Aptos"/>
          <w:color w:val="000000" w:themeColor="text1"/>
          <w:sz w:val="24"/>
          <w:szCs w:val="24"/>
        </w:rPr>
        <w:t xml:space="preserve"> </w:t>
      </w:r>
      <w:r w:rsidRPr="39B241B3" w:rsidR="61F20D65">
        <w:rPr>
          <w:rFonts w:ascii="Aptos" w:hAnsi="Aptos" w:eastAsia="Aptos" w:cs="Aptos"/>
          <w:color w:val="000000" w:themeColor="text1"/>
          <w:sz w:val="24"/>
          <w:szCs w:val="24"/>
        </w:rPr>
        <w:t>Also</w:t>
      </w:r>
      <w:r w:rsidR="009958B6">
        <w:rPr>
          <w:rFonts w:ascii="Aptos" w:hAnsi="Aptos" w:eastAsia="Aptos" w:cs="Aptos"/>
          <w:color w:val="000000" w:themeColor="text1"/>
          <w:sz w:val="24"/>
          <w:szCs w:val="24"/>
        </w:rPr>
        <w:t xml:space="preserve">, one </w:t>
      </w:r>
      <w:r w:rsidR="006F4871">
        <w:rPr>
          <w:rFonts w:ascii="Aptos" w:hAnsi="Aptos" w:eastAsia="Aptos" w:cs="Aptos"/>
          <w:color w:val="000000" w:themeColor="text1"/>
          <w:sz w:val="24"/>
          <w:szCs w:val="24"/>
        </w:rPr>
        <w:t>of the form’s questions</w:t>
      </w:r>
      <w:r w:rsidR="009958B6">
        <w:rPr>
          <w:rFonts w:ascii="Aptos" w:hAnsi="Aptos" w:eastAsia="Aptos" w:cs="Aptos"/>
          <w:color w:val="000000" w:themeColor="text1"/>
          <w:sz w:val="24"/>
          <w:szCs w:val="24"/>
        </w:rPr>
        <w:t xml:space="preserve"> will </w:t>
      </w:r>
      <w:r w:rsidRPr="39B241B3" w:rsidR="61F20D65">
        <w:rPr>
          <w:rFonts w:ascii="Aptos" w:hAnsi="Aptos" w:eastAsia="Aptos" w:cs="Aptos"/>
          <w:color w:val="000000" w:themeColor="text1"/>
          <w:sz w:val="24"/>
          <w:szCs w:val="24"/>
        </w:rPr>
        <w:t>ask</w:t>
      </w:r>
      <w:r w:rsidR="009958B6">
        <w:rPr>
          <w:rFonts w:ascii="Aptos" w:hAnsi="Aptos" w:eastAsia="Aptos" w:cs="Aptos"/>
          <w:color w:val="000000" w:themeColor="text1"/>
          <w:sz w:val="24"/>
          <w:szCs w:val="24"/>
        </w:rPr>
        <w:t xml:space="preserve"> you the total time it took you to complete the</w:t>
      </w:r>
      <w:r w:rsidR="006F4871">
        <w:rPr>
          <w:rFonts w:ascii="Aptos" w:hAnsi="Aptos" w:eastAsia="Aptos" w:cs="Aptos"/>
          <w:color w:val="000000" w:themeColor="text1"/>
          <w:sz w:val="24"/>
          <w:szCs w:val="24"/>
        </w:rPr>
        <w:t>se</w:t>
      </w:r>
      <w:r w:rsidR="009958B6">
        <w:rPr>
          <w:rFonts w:ascii="Aptos" w:hAnsi="Aptos" w:eastAsia="Aptos" w:cs="Aptos"/>
          <w:color w:val="000000" w:themeColor="text1"/>
          <w:sz w:val="24"/>
          <w:szCs w:val="24"/>
        </w:rPr>
        <w:t xml:space="preserve"> instructions, so please </w:t>
      </w:r>
      <w:r w:rsidRPr="39B241B3" w:rsidR="61F20D65">
        <w:rPr>
          <w:rFonts w:ascii="Aptos" w:hAnsi="Aptos" w:eastAsia="Aptos" w:cs="Aptos"/>
          <w:color w:val="000000" w:themeColor="text1"/>
          <w:sz w:val="24"/>
          <w:szCs w:val="24"/>
        </w:rPr>
        <w:t>note when</w:t>
      </w:r>
      <w:r w:rsidR="009958B6">
        <w:rPr>
          <w:rFonts w:ascii="Aptos" w:hAnsi="Aptos" w:eastAsia="Aptos" w:cs="Aptos"/>
          <w:color w:val="000000" w:themeColor="text1"/>
          <w:sz w:val="24"/>
          <w:szCs w:val="24"/>
        </w:rPr>
        <w:t xml:space="preserve"> you began </w:t>
      </w:r>
      <w:r w:rsidR="006F4871">
        <w:rPr>
          <w:rFonts w:ascii="Aptos" w:hAnsi="Aptos" w:eastAsia="Aptos" w:cs="Aptos"/>
          <w:color w:val="000000" w:themeColor="text1"/>
          <w:sz w:val="24"/>
          <w:szCs w:val="24"/>
        </w:rPr>
        <w:t>going through the following section.</w:t>
      </w:r>
    </w:p>
    <w:p w:rsidR="14D9FA40" w:rsidP="237E7793" w:rsidRDefault="14D9FA40" w14:paraId="711D664F" w14:textId="4534A002">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ADD IN LINK TO SURVEY</w:t>
      </w:r>
    </w:p>
    <w:p w:rsidR="668EBC3B" w:rsidP="2D59ABBE" w:rsidRDefault="668EBC3B" w14:paraId="6F4C2ADD" w14:textId="518AA257">
      <w:pPr>
        <w:pStyle w:val="ListParagraph"/>
        <w:numPr>
          <w:ilvl w:val="0"/>
          <w:numId w:val="1"/>
        </w:numPr>
        <w:rPr>
          <w:rFonts w:ascii="Aptos" w:hAnsi="Aptos" w:eastAsia="Aptos" w:cs="Aptos"/>
          <w:color w:val="000000" w:themeColor="text1"/>
          <w:sz w:val="24"/>
          <w:szCs w:val="24"/>
        </w:rPr>
      </w:pPr>
      <w:r w:rsidRPr="2D59ABBE">
        <w:rPr>
          <w:rFonts w:ascii="Aptos" w:hAnsi="Aptos" w:eastAsia="Aptos" w:cs="Aptos"/>
          <w:color w:val="000000" w:themeColor="text1"/>
          <w:sz w:val="24"/>
          <w:szCs w:val="24"/>
        </w:rPr>
        <w:t xml:space="preserve">From the </w:t>
      </w:r>
      <w:r w:rsidR="00E17F24">
        <w:rPr>
          <w:rFonts w:ascii="Aptos" w:hAnsi="Aptos" w:eastAsia="Aptos" w:cs="Aptos"/>
          <w:color w:val="000000" w:themeColor="text1"/>
          <w:sz w:val="24"/>
          <w:szCs w:val="24"/>
        </w:rPr>
        <w:t>Splunk h</w:t>
      </w:r>
      <w:r w:rsidRPr="39B241B3">
        <w:rPr>
          <w:rFonts w:ascii="Aptos" w:hAnsi="Aptos" w:eastAsia="Aptos" w:cs="Aptos"/>
          <w:color w:val="000000" w:themeColor="text1"/>
          <w:sz w:val="24"/>
          <w:szCs w:val="24"/>
        </w:rPr>
        <w:t>ome</w:t>
      </w:r>
      <w:r w:rsidRPr="2D59ABBE">
        <w:rPr>
          <w:rFonts w:ascii="Aptos" w:hAnsi="Aptos" w:eastAsia="Aptos" w:cs="Aptos"/>
          <w:color w:val="000000" w:themeColor="text1"/>
          <w:sz w:val="24"/>
          <w:szCs w:val="24"/>
        </w:rPr>
        <w:t xml:space="preserve"> page</w:t>
      </w:r>
      <w:r w:rsidR="00E17F24">
        <w:rPr>
          <w:rFonts w:ascii="Aptos" w:hAnsi="Aptos" w:eastAsia="Aptos" w:cs="Aptos"/>
          <w:color w:val="000000" w:themeColor="text1"/>
          <w:sz w:val="24"/>
          <w:szCs w:val="24"/>
        </w:rPr>
        <w:t>,</w:t>
      </w:r>
      <w:r w:rsidRPr="2D59ABBE">
        <w:rPr>
          <w:rFonts w:ascii="Aptos" w:hAnsi="Aptos" w:eastAsia="Aptos" w:cs="Aptos"/>
          <w:color w:val="000000" w:themeColor="text1"/>
          <w:sz w:val="24"/>
          <w:szCs w:val="24"/>
        </w:rPr>
        <w:t xml:space="preserve"> select</w:t>
      </w:r>
      <w:r w:rsidRPr="2D59ABBE" w:rsidR="24C0B69C">
        <w:rPr>
          <w:rFonts w:ascii="Aptos" w:hAnsi="Aptos" w:eastAsia="Aptos" w:cs="Aptos"/>
          <w:color w:val="000000" w:themeColor="text1"/>
          <w:sz w:val="24"/>
          <w:szCs w:val="24"/>
        </w:rPr>
        <w:t xml:space="preserve"> “Search &amp; Reporting” from the left-hand side bar.</w:t>
      </w:r>
    </w:p>
    <w:p w:rsidRPr="0014568F" w:rsidR="0014568F" w:rsidP="0014568F" w:rsidRDefault="0014568F" w14:paraId="238849FF" w14:textId="57379C41">
      <w:pPr>
        <w:rPr>
          <w:rFonts w:ascii="Aptos" w:hAnsi="Aptos" w:eastAsia="Aptos" w:cs="Aptos"/>
          <w:color w:val="000000" w:themeColor="text1"/>
          <w:sz w:val="24"/>
          <w:szCs w:val="24"/>
        </w:rPr>
      </w:pPr>
      <w:r>
        <w:rPr>
          <w:noProof/>
        </w:rPr>
        <w:drawing>
          <wp:inline distT="0" distB="0" distL="0" distR="0" wp14:anchorId="0B724D7F" wp14:editId="4B84DECC">
            <wp:extent cx="5943600" cy="2840990"/>
            <wp:effectExtent l="0" t="0" r="0" b="0"/>
            <wp:docPr id="16850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rsidR="71C1D2D9" w:rsidP="2D59ABBE" w:rsidRDefault="71C1D2D9" w14:paraId="7AA71772" w14:textId="0CE2E823">
      <w:pPr>
        <w:pStyle w:val="ListParagraph"/>
        <w:numPr>
          <w:ilvl w:val="0"/>
          <w:numId w:val="1"/>
        </w:numPr>
        <w:rPr>
          <w:rFonts w:ascii="Aptos" w:hAnsi="Aptos" w:eastAsia="Aptos" w:cs="Aptos"/>
          <w:color w:val="000000" w:themeColor="text1"/>
          <w:sz w:val="24"/>
          <w:szCs w:val="24"/>
        </w:rPr>
      </w:pPr>
      <w:r w:rsidRPr="2D59ABBE">
        <w:rPr>
          <w:rFonts w:ascii="Aptos" w:hAnsi="Aptos" w:eastAsia="Aptos" w:cs="Aptos"/>
          <w:color w:val="000000" w:themeColor="text1"/>
          <w:sz w:val="24"/>
          <w:szCs w:val="24"/>
        </w:rPr>
        <w:t xml:space="preserve">In the search bar, type in </w:t>
      </w:r>
      <w:r w:rsidRPr="624A31CF" w:rsidR="5D749D98">
        <w:rPr>
          <w:rFonts w:ascii="Aptos" w:hAnsi="Aptos" w:eastAsia="Aptos" w:cs="Aptos"/>
          <w:color w:val="000000" w:themeColor="text1"/>
          <w:sz w:val="24"/>
          <w:szCs w:val="24"/>
        </w:rPr>
        <w:t xml:space="preserve">"| </w:t>
      </w:r>
      <w:proofErr w:type="spellStart"/>
      <w:r w:rsidRPr="624A31CF" w:rsidR="5D749D98">
        <w:rPr>
          <w:rFonts w:ascii="Aptos" w:hAnsi="Aptos" w:eastAsia="Aptos" w:cs="Aptos"/>
          <w:color w:val="000000" w:themeColor="text1"/>
          <w:sz w:val="24"/>
          <w:szCs w:val="24"/>
        </w:rPr>
        <w:t>inputlookup</w:t>
      </w:r>
      <w:proofErr w:type="spellEnd"/>
      <w:r w:rsidRPr="624A31CF" w:rsidR="5D749D98">
        <w:rPr>
          <w:rFonts w:ascii="Aptos" w:hAnsi="Aptos" w:eastAsia="Aptos" w:cs="Aptos"/>
          <w:color w:val="000000" w:themeColor="text1"/>
          <w:sz w:val="24"/>
          <w:szCs w:val="24"/>
        </w:rPr>
        <w:t xml:space="preserve"> </w:t>
      </w:r>
      <w:r w:rsidRPr="237E7793" w:rsidR="071B12E0">
        <w:rPr>
          <w:rFonts w:ascii="Aptos" w:hAnsi="Aptos" w:eastAsia="Aptos" w:cs="Aptos"/>
          <w:color w:val="000000" w:themeColor="text1"/>
          <w:sz w:val="24"/>
          <w:szCs w:val="24"/>
        </w:rPr>
        <w:t>s</w:t>
      </w:r>
      <w:r w:rsidRPr="237E7793" w:rsidR="4D5925A5">
        <w:rPr>
          <w:rFonts w:ascii="Aptos" w:hAnsi="Aptos" w:eastAsia="Aptos" w:cs="Aptos"/>
          <w:color w:val="000000" w:themeColor="text1"/>
          <w:sz w:val="24"/>
          <w:szCs w:val="24"/>
        </w:rPr>
        <w:t>parse</w:t>
      </w:r>
      <w:r w:rsidRPr="624A31CF" w:rsidR="5D749D98">
        <w:rPr>
          <w:rFonts w:ascii="Aptos" w:hAnsi="Aptos" w:eastAsia="Aptos" w:cs="Aptos"/>
          <w:color w:val="000000" w:themeColor="text1"/>
          <w:sz w:val="24"/>
          <w:szCs w:val="24"/>
        </w:rPr>
        <w:t>.csv”</w:t>
      </w:r>
      <w:r w:rsidRPr="2D59ABBE">
        <w:rPr>
          <w:rFonts w:ascii="Aptos" w:hAnsi="Aptos" w:eastAsia="Aptos" w:cs="Aptos"/>
          <w:color w:val="000000" w:themeColor="text1"/>
          <w:sz w:val="24"/>
          <w:szCs w:val="24"/>
        </w:rPr>
        <w:t xml:space="preserve"> in the “Search &amp; Reporting” screen.</w:t>
      </w:r>
      <w:r w:rsidRPr="2D59ABBE" w:rsidR="0FB92AA4">
        <w:rPr>
          <w:rFonts w:ascii="Aptos" w:hAnsi="Aptos" w:eastAsia="Aptos" w:cs="Aptos"/>
          <w:color w:val="000000" w:themeColor="text1"/>
          <w:sz w:val="24"/>
          <w:szCs w:val="24"/>
        </w:rPr>
        <w:t xml:space="preserve"> This is your query.</w:t>
      </w:r>
    </w:p>
    <w:p w:rsidR="71C1D2D9" w:rsidP="2D59ABBE" w:rsidRDefault="71C1D2D9" w14:paraId="1AAEC0DE" w14:textId="28FC57EF">
      <w:pPr>
        <w:pStyle w:val="ListParagraph"/>
        <w:numPr>
          <w:ilvl w:val="0"/>
          <w:numId w:val="1"/>
        </w:numPr>
        <w:rPr>
          <w:rFonts w:ascii="Aptos" w:hAnsi="Aptos" w:eastAsia="Aptos" w:cs="Aptos"/>
          <w:color w:val="000000" w:themeColor="text1"/>
          <w:sz w:val="24"/>
          <w:szCs w:val="24"/>
        </w:rPr>
      </w:pPr>
      <w:r w:rsidRPr="2D59ABBE">
        <w:rPr>
          <w:rFonts w:ascii="Aptos" w:hAnsi="Aptos" w:eastAsia="Aptos" w:cs="Aptos"/>
          <w:color w:val="000000" w:themeColor="text1"/>
          <w:sz w:val="24"/>
          <w:szCs w:val="24"/>
        </w:rPr>
        <w:t xml:space="preserve">Either hit “Enter” on your keyboard </w:t>
      </w:r>
      <w:r w:rsidR="00023A26">
        <w:rPr>
          <w:rFonts w:ascii="Aptos" w:hAnsi="Aptos" w:eastAsia="Aptos" w:cs="Aptos"/>
          <w:color w:val="000000" w:themeColor="text1"/>
          <w:sz w:val="24"/>
          <w:szCs w:val="24"/>
        </w:rPr>
        <w:t>while</w:t>
      </w:r>
      <w:r w:rsidRPr="2D59ABBE">
        <w:rPr>
          <w:rFonts w:ascii="Aptos" w:hAnsi="Aptos" w:eastAsia="Aptos" w:cs="Aptos"/>
          <w:color w:val="000000" w:themeColor="text1"/>
          <w:sz w:val="24"/>
          <w:szCs w:val="24"/>
        </w:rPr>
        <w:t xml:space="preserve"> the search </w:t>
      </w:r>
      <w:r w:rsidRPr="2D59ABBE" w:rsidR="1719EC32">
        <w:rPr>
          <w:rFonts w:ascii="Aptos" w:hAnsi="Aptos" w:eastAsia="Aptos" w:cs="Aptos"/>
          <w:color w:val="000000" w:themeColor="text1"/>
          <w:sz w:val="24"/>
          <w:szCs w:val="24"/>
        </w:rPr>
        <w:t xml:space="preserve">bar </w:t>
      </w:r>
      <w:r w:rsidR="00023A26">
        <w:rPr>
          <w:rFonts w:ascii="Aptos" w:hAnsi="Aptos" w:eastAsia="Aptos" w:cs="Aptos"/>
          <w:color w:val="000000" w:themeColor="text1"/>
          <w:sz w:val="24"/>
          <w:szCs w:val="24"/>
        </w:rPr>
        <w:t xml:space="preserve">is selected </w:t>
      </w:r>
      <w:r w:rsidRPr="2D59ABBE" w:rsidR="1719EC32">
        <w:rPr>
          <w:rFonts w:ascii="Aptos" w:hAnsi="Aptos" w:eastAsia="Aptos" w:cs="Aptos"/>
          <w:color w:val="000000" w:themeColor="text1"/>
          <w:sz w:val="24"/>
          <w:szCs w:val="24"/>
        </w:rPr>
        <w:t>or</w:t>
      </w:r>
      <w:r w:rsidRPr="2D59ABBE">
        <w:rPr>
          <w:rFonts w:ascii="Aptos" w:hAnsi="Aptos" w:eastAsia="Aptos" w:cs="Aptos"/>
          <w:color w:val="000000" w:themeColor="text1"/>
          <w:sz w:val="24"/>
          <w:szCs w:val="24"/>
        </w:rPr>
        <w:t xml:space="preserve"> </w:t>
      </w:r>
      <w:r w:rsidR="00023A26">
        <w:rPr>
          <w:rFonts w:ascii="Aptos" w:hAnsi="Aptos" w:eastAsia="Aptos" w:cs="Aptos"/>
          <w:color w:val="000000" w:themeColor="text1"/>
          <w:sz w:val="24"/>
          <w:szCs w:val="24"/>
        </w:rPr>
        <w:t>click on</w:t>
      </w:r>
      <w:r w:rsidRPr="2D59ABBE">
        <w:rPr>
          <w:rFonts w:ascii="Aptos" w:hAnsi="Aptos" w:eastAsia="Aptos" w:cs="Aptos"/>
          <w:color w:val="000000" w:themeColor="text1"/>
          <w:sz w:val="24"/>
          <w:szCs w:val="24"/>
        </w:rPr>
        <w:t xml:space="preserve"> the green</w:t>
      </w:r>
      <w:r w:rsidRPr="2D59ABBE" w:rsidR="30EAEA2D">
        <w:rPr>
          <w:rFonts w:ascii="Aptos" w:hAnsi="Aptos" w:eastAsia="Aptos" w:cs="Aptos"/>
          <w:color w:val="000000" w:themeColor="text1"/>
          <w:sz w:val="24"/>
          <w:szCs w:val="24"/>
        </w:rPr>
        <w:t xml:space="preserve"> “magnifying glass” icon on the right side of the search bar to initiate your query.</w:t>
      </w:r>
    </w:p>
    <w:p w:rsidR="30EAEA2D" w:rsidP="2D59ABBE" w:rsidRDefault="30EAEA2D" w14:paraId="00F3C33B" w14:textId="0B8AFB53">
      <w:pPr>
        <w:pStyle w:val="ListParagraph"/>
        <w:numPr>
          <w:ilvl w:val="0"/>
          <w:numId w:val="1"/>
        </w:numPr>
        <w:rPr>
          <w:rFonts w:ascii="Aptos" w:hAnsi="Aptos" w:eastAsia="Aptos" w:cs="Aptos"/>
          <w:color w:val="000000" w:themeColor="text1"/>
          <w:sz w:val="24"/>
          <w:szCs w:val="24"/>
        </w:rPr>
      </w:pPr>
      <w:r w:rsidRPr="2D59ABBE">
        <w:rPr>
          <w:rFonts w:ascii="Aptos" w:hAnsi="Aptos" w:eastAsia="Aptos" w:cs="Aptos"/>
          <w:color w:val="000000" w:themeColor="text1"/>
          <w:sz w:val="24"/>
          <w:szCs w:val="24"/>
        </w:rPr>
        <w:t>Click the “Visualization” tab underneath the search bar.</w:t>
      </w:r>
    </w:p>
    <w:p w:rsidRPr="008D2EE1" w:rsidR="008D2EE1" w:rsidP="008D2EE1" w:rsidRDefault="008D2EE1" w14:paraId="56553E9B" w14:textId="3E39C8C3">
      <w:pPr>
        <w:rPr>
          <w:rFonts w:ascii="Aptos" w:hAnsi="Aptos" w:eastAsia="Aptos" w:cs="Aptos"/>
          <w:color w:val="000000" w:themeColor="text1"/>
          <w:sz w:val="24"/>
          <w:szCs w:val="24"/>
        </w:rPr>
      </w:pPr>
      <w:r w:rsidRPr="008D2EE1">
        <w:rPr>
          <w:rFonts w:ascii="Aptos" w:hAnsi="Aptos" w:eastAsia="Aptos" w:cs="Aptos"/>
          <w:noProof/>
          <w:color w:val="000000" w:themeColor="text1"/>
          <w:sz w:val="24"/>
          <w:szCs w:val="24"/>
        </w:rPr>
        <w:drawing>
          <wp:inline distT="0" distB="0" distL="0" distR="0" wp14:anchorId="49D7B762" wp14:editId="0EAD9464">
            <wp:extent cx="5943600" cy="2743835"/>
            <wp:effectExtent l="0" t="0" r="0" b="0"/>
            <wp:docPr id="73522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20398" name="Picture 1" descr="A screenshot of a computer&#10;&#10;Description automatically generated"/>
                    <pic:cNvPicPr/>
                  </pic:nvPicPr>
                  <pic:blipFill>
                    <a:blip r:embed="rId29"/>
                    <a:stretch>
                      <a:fillRect/>
                    </a:stretch>
                  </pic:blipFill>
                  <pic:spPr>
                    <a:xfrm>
                      <a:off x="0" y="0"/>
                      <a:ext cx="5943600" cy="2743835"/>
                    </a:xfrm>
                    <a:prstGeom prst="rect">
                      <a:avLst/>
                    </a:prstGeom>
                  </pic:spPr>
                </pic:pic>
              </a:graphicData>
            </a:graphic>
          </wp:inline>
        </w:drawing>
      </w:r>
    </w:p>
    <w:p w:rsidRPr="00F71126" w:rsidR="009B2073" w:rsidP="009B2073" w:rsidRDefault="30EAEA2D" w14:paraId="1778F179" w14:textId="7F21D347">
      <w:pPr>
        <w:pStyle w:val="ListParagraph"/>
        <w:numPr>
          <w:ilvl w:val="0"/>
          <w:numId w:val="1"/>
        </w:numPr>
        <w:rPr>
          <w:rFonts w:ascii="Aptos" w:hAnsi="Aptos" w:eastAsia="Aptos" w:cs="Aptos"/>
          <w:color w:val="000000" w:themeColor="text1"/>
          <w:sz w:val="24"/>
          <w:szCs w:val="24"/>
        </w:rPr>
      </w:pPr>
      <w:r w:rsidRPr="2D59ABBE">
        <w:rPr>
          <w:rFonts w:ascii="Aptos" w:hAnsi="Aptos" w:eastAsia="Aptos" w:cs="Aptos"/>
          <w:color w:val="000000" w:themeColor="text1"/>
          <w:sz w:val="24"/>
          <w:szCs w:val="24"/>
        </w:rPr>
        <w:t xml:space="preserve">Click on the </w:t>
      </w:r>
      <w:r w:rsidRPr="39B241B3" w:rsidR="52F2DD22">
        <w:rPr>
          <w:rFonts w:ascii="Aptos" w:hAnsi="Aptos" w:eastAsia="Aptos" w:cs="Aptos"/>
          <w:color w:val="000000" w:themeColor="text1"/>
          <w:sz w:val="24"/>
          <w:szCs w:val="24"/>
        </w:rPr>
        <w:t xml:space="preserve">button that says </w:t>
      </w:r>
      <w:r w:rsidRPr="2D59ABBE">
        <w:rPr>
          <w:rFonts w:ascii="Aptos" w:hAnsi="Aptos" w:eastAsia="Aptos" w:cs="Aptos"/>
          <w:color w:val="000000" w:themeColor="text1"/>
          <w:sz w:val="24"/>
          <w:szCs w:val="24"/>
        </w:rPr>
        <w:t>“Column</w:t>
      </w:r>
      <w:r w:rsidR="00477B96">
        <w:rPr>
          <w:rFonts w:ascii="Aptos" w:hAnsi="Aptos" w:eastAsia="Aptos" w:cs="Aptos"/>
          <w:color w:val="000000" w:themeColor="text1"/>
          <w:sz w:val="24"/>
          <w:szCs w:val="24"/>
        </w:rPr>
        <w:t xml:space="preserve"> C</w:t>
      </w:r>
      <w:r w:rsidRPr="2D59ABBE">
        <w:rPr>
          <w:rFonts w:ascii="Aptos" w:hAnsi="Aptos" w:eastAsia="Aptos" w:cs="Aptos"/>
          <w:color w:val="000000" w:themeColor="text1"/>
          <w:sz w:val="24"/>
          <w:szCs w:val="24"/>
        </w:rPr>
        <w:t xml:space="preserve">hart” </w:t>
      </w:r>
      <w:r w:rsidR="003E0069">
        <w:rPr>
          <w:rFonts w:ascii="Aptos" w:hAnsi="Aptos" w:eastAsia="Aptos" w:cs="Aptos"/>
          <w:color w:val="000000" w:themeColor="text1"/>
          <w:sz w:val="24"/>
          <w:szCs w:val="24"/>
        </w:rPr>
        <w:t xml:space="preserve">next to the </w:t>
      </w:r>
      <w:r w:rsidR="009B2073">
        <w:rPr>
          <w:rFonts w:ascii="Aptos" w:hAnsi="Aptos" w:eastAsia="Aptos" w:cs="Aptos"/>
          <w:color w:val="000000" w:themeColor="text1"/>
          <w:sz w:val="24"/>
          <w:szCs w:val="24"/>
        </w:rPr>
        <w:t xml:space="preserve">button labeled </w:t>
      </w:r>
      <w:r w:rsidR="003E0069">
        <w:rPr>
          <w:rFonts w:ascii="Aptos" w:hAnsi="Aptos" w:eastAsia="Aptos" w:cs="Aptos"/>
          <w:color w:val="000000" w:themeColor="text1"/>
          <w:sz w:val="24"/>
          <w:szCs w:val="24"/>
        </w:rPr>
        <w:t xml:space="preserve">“Format” </w:t>
      </w:r>
      <w:r w:rsidRPr="39B241B3">
        <w:rPr>
          <w:rFonts w:ascii="Aptos" w:hAnsi="Aptos" w:eastAsia="Aptos" w:cs="Aptos"/>
          <w:color w:val="000000" w:themeColor="text1"/>
          <w:sz w:val="24"/>
          <w:szCs w:val="24"/>
        </w:rPr>
        <w:t xml:space="preserve">to </w:t>
      </w:r>
      <w:r w:rsidRPr="39B241B3" w:rsidR="6D39D027">
        <w:rPr>
          <w:rFonts w:ascii="Aptos" w:hAnsi="Aptos" w:eastAsia="Aptos" w:cs="Aptos"/>
          <w:color w:val="000000" w:themeColor="text1"/>
          <w:sz w:val="24"/>
          <w:szCs w:val="24"/>
        </w:rPr>
        <w:t xml:space="preserve">bring up a pop-up menu </w:t>
      </w:r>
      <w:r w:rsidRPr="2D59ABBE">
        <w:rPr>
          <w:rFonts w:ascii="Aptos" w:hAnsi="Aptos" w:eastAsia="Aptos" w:cs="Aptos"/>
          <w:color w:val="000000" w:themeColor="text1"/>
          <w:sz w:val="24"/>
          <w:szCs w:val="24"/>
        </w:rPr>
        <w:t xml:space="preserve">to change the visualization. </w:t>
      </w:r>
    </w:p>
    <w:p w:rsidR="3470530A" w:rsidP="71ABD52B" w:rsidRDefault="30EAEA2D" w14:paraId="1732E864" w14:textId="73C4D6EA">
      <w:pPr>
        <w:pStyle w:val="ListParagraph"/>
        <w:numPr>
          <w:ilvl w:val="0"/>
          <w:numId w:val="1"/>
        </w:numPr>
        <w:rPr>
          <w:rFonts w:ascii="Aptos" w:hAnsi="Aptos" w:eastAsia="Aptos" w:cs="Aptos"/>
          <w:color w:val="000000" w:themeColor="text1"/>
          <w:sz w:val="24"/>
          <w:szCs w:val="24"/>
        </w:rPr>
      </w:pPr>
      <w:r w:rsidRPr="2D59ABBE">
        <w:rPr>
          <w:rFonts w:ascii="Aptos" w:hAnsi="Aptos" w:eastAsia="Aptos" w:cs="Aptos"/>
          <w:color w:val="000000" w:themeColor="text1"/>
          <w:sz w:val="24"/>
          <w:szCs w:val="24"/>
        </w:rPr>
        <w:t xml:space="preserve">Click on the icon with four bars </w:t>
      </w:r>
      <w:r w:rsidRPr="39B241B3" w:rsidR="4C42ADCC">
        <w:rPr>
          <w:rFonts w:ascii="Aptos" w:hAnsi="Aptos" w:eastAsia="Aptos" w:cs="Aptos"/>
          <w:color w:val="000000" w:themeColor="text1"/>
          <w:sz w:val="24"/>
          <w:szCs w:val="24"/>
        </w:rPr>
        <w:t xml:space="preserve">with lines in the boxes </w:t>
      </w:r>
      <w:r w:rsidRPr="2D59ABBE">
        <w:rPr>
          <w:rFonts w:ascii="Aptos" w:hAnsi="Aptos" w:eastAsia="Aptos" w:cs="Aptos"/>
          <w:color w:val="000000" w:themeColor="text1"/>
          <w:sz w:val="24"/>
          <w:szCs w:val="24"/>
        </w:rPr>
        <w:t xml:space="preserve">in the “More” section of the visualization </w:t>
      </w:r>
      <w:r w:rsidRPr="2D59ABBE" w:rsidR="45C575F6">
        <w:rPr>
          <w:rFonts w:ascii="Aptos" w:hAnsi="Aptos" w:eastAsia="Aptos" w:cs="Aptos"/>
          <w:color w:val="000000" w:themeColor="text1"/>
          <w:sz w:val="24"/>
          <w:szCs w:val="24"/>
        </w:rPr>
        <w:t>selection. The title of the icon will be “Threat Timeline” at the bottom of the visualization selection.</w:t>
      </w:r>
    </w:p>
    <w:p w:rsidR="166111E6" w:rsidP="166111E6" w:rsidRDefault="71ABD52B" w14:paraId="3468D362" w14:textId="0F5C09BB">
      <w:r>
        <w:rPr>
          <w:noProof/>
        </w:rPr>
        <mc:AlternateContent>
          <mc:Choice Requires="wpg">
            <w:drawing>
              <wp:inline distT="0" distB="0" distL="0" distR="0" wp14:anchorId="1F7ECC2B" wp14:editId="7586654D">
                <wp:extent cx="2812415" cy="3112135"/>
                <wp:effectExtent l="0" t="0" r="6985" b="0"/>
                <wp:docPr id="1843217530" name="Group 4"/>
                <wp:cNvGraphicFramePr/>
                <a:graphic xmlns:a="http://schemas.openxmlformats.org/drawingml/2006/main">
                  <a:graphicData uri="http://schemas.microsoft.com/office/word/2010/wordprocessingGroup">
                    <wpg:wgp>
                      <wpg:cNvGrpSpPr/>
                      <wpg:grpSpPr>
                        <a:xfrm>
                          <a:off x="0" y="0"/>
                          <a:ext cx="2812415" cy="3112135"/>
                          <a:chOff x="0" y="0"/>
                          <a:chExt cx="2812415" cy="3112135"/>
                        </a:xfrm>
                      </wpg:grpSpPr>
                      <pic:pic xmlns:pic="http://schemas.openxmlformats.org/drawingml/2006/picture">
                        <pic:nvPicPr>
                          <pic:cNvPr id="935005858" name="Picture 1"/>
                          <pic:cNvPicPr>
                            <a:picLocks noChangeAspect="1"/>
                          </pic:cNvPicPr>
                        </pic:nvPicPr>
                        <pic:blipFill>
                          <a:blip r:embed="rId30"/>
                          <a:srcRect t="29059" r="68750"/>
                          <a:stretch>
                            <a:fillRect/>
                          </a:stretch>
                        </pic:blipFill>
                        <pic:spPr>
                          <a:xfrm>
                            <a:off x="0" y="0"/>
                            <a:ext cx="2812415" cy="3112135"/>
                          </a:xfrm>
                          <a:prstGeom prst="rect">
                            <a:avLst/>
                          </a:prstGeom>
                        </pic:spPr>
                      </pic:pic>
                      <wps:wsp>
                        <wps:cNvPr id="1600186269" name="Oval 2"/>
                        <wps:cNvSpPr/>
                        <wps:spPr>
                          <a:xfrm>
                            <a:off x="949007" y="1822768"/>
                            <a:ext cx="704850" cy="43815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woe="http://schemas.microsoft.com/office/word/2020/oembed" xmlns:a14="http://schemas.microsoft.com/office/drawing/2010/main" xmlns:pic="http://schemas.openxmlformats.org/drawingml/2006/picture" xmlns:a="http://schemas.openxmlformats.org/drawingml/2006/main"/>
        </mc:AlternateContent>
      </w:r>
    </w:p>
    <w:p w:rsidR="00FA23E2" w:rsidP="2D59ABBE" w:rsidRDefault="007A4A13" w14:paraId="6CB87CD1" w14:textId="37BF59A0">
      <w:pPr>
        <w:rPr>
          <w:rFonts w:ascii="Aptos" w:hAnsi="Aptos" w:eastAsia="Aptos" w:cs="Aptos"/>
          <w:color w:val="000000" w:themeColor="text1"/>
          <w:sz w:val="24"/>
          <w:szCs w:val="24"/>
        </w:rPr>
      </w:pPr>
      <w:r>
        <w:rPr>
          <w:rFonts w:ascii="Aptos" w:hAnsi="Aptos" w:eastAsia="Aptos" w:cs="Aptos"/>
          <w:color w:val="000000" w:themeColor="text1"/>
          <w:sz w:val="24"/>
          <w:szCs w:val="24"/>
        </w:rPr>
        <w:t>You should now be in the</w:t>
      </w:r>
      <w:r w:rsidRPr="2D59ABBE" w:rsidR="2517E88F">
        <w:rPr>
          <w:rFonts w:ascii="Aptos" w:hAnsi="Aptos" w:eastAsia="Aptos" w:cs="Aptos"/>
          <w:color w:val="000000" w:themeColor="text1"/>
          <w:sz w:val="24"/>
          <w:szCs w:val="24"/>
        </w:rPr>
        <w:t xml:space="preserve"> Threat Timeline </w:t>
      </w:r>
      <w:r>
        <w:rPr>
          <w:rFonts w:ascii="Aptos" w:hAnsi="Aptos" w:eastAsia="Aptos" w:cs="Aptos"/>
          <w:color w:val="000000" w:themeColor="text1"/>
          <w:sz w:val="24"/>
          <w:szCs w:val="24"/>
        </w:rPr>
        <w:t>visualization</w:t>
      </w:r>
      <w:r w:rsidR="006A5750">
        <w:rPr>
          <w:rFonts w:ascii="Aptos" w:hAnsi="Aptos" w:eastAsia="Aptos" w:cs="Aptos"/>
          <w:color w:val="000000" w:themeColor="text1"/>
          <w:sz w:val="24"/>
          <w:szCs w:val="24"/>
        </w:rPr>
        <w:t xml:space="preserve"> in the </w:t>
      </w:r>
      <w:r w:rsidRPr="2D59ABBE" w:rsidR="2517E88F">
        <w:rPr>
          <w:rFonts w:ascii="Aptos" w:hAnsi="Aptos" w:eastAsia="Aptos" w:cs="Aptos"/>
          <w:color w:val="000000" w:themeColor="text1"/>
          <w:sz w:val="24"/>
          <w:szCs w:val="24"/>
        </w:rPr>
        <w:t xml:space="preserve">“Tactic View” where your query is sorted </w:t>
      </w:r>
      <w:r w:rsidR="00A86862">
        <w:rPr>
          <w:rFonts w:ascii="Aptos" w:hAnsi="Aptos" w:eastAsia="Aptos" w:cs="Aptos"/>
          <w:color w:val="000000" w:themeColor="text1"/>
          <w:sz w:val="24"/>
          <w:szCs w:val="24"/>
        </w:rPr>
        <w:t>according to the</w:t>
      </w:r>
      <w:r w:rsidR="00DD4631">
        <w:rPr>
          <w:rFonts w:ascii="Aptos" w:hAnsi="Aptos" w:eastAsia="Aptos" w:cs="Aptos"/>
          <w:color w:val="000000" w:themeColor="text1"/>
          <w:sz w:val="24"/>
          <w:szCs w:val="24"/>
        </w:rPr>
        <w:t xml:space="preserve"> different attack</w:t>
      </w:r>
      <w:r w:rsidRPr="2D59ABBE" w:rsidR="2517E88F">
        <w:rPr>
          <w:rFonts w:ascii="Aptos" w:hAnsi="Aptos" w:eastAsia="Aptos" w:cs="Aptos"/>
          <w:color w:val="000000" w:themeColor="text1"/>
          <w:sz w:val="24"/>
          <w:szCs w:val="24"/>
        </w:rPr>
        <w:t xml:space="preserve"> tactics used.</w:t>
      </w:r>
    </w:p>
    <w:p w:rsidR="006A5750" w:rsidP="006A5750" w:rsidRDefault="006A5750" w14:paraId="69E57FF2" w14:textId="11D7FC0B">
      <w:pPr>
        <w:ind w:left="720"/>
        <w:rPr>
          <w:rFonts w:ascii="Aptos" w:hAnsi="Aptos" w:eastAsia="Aptos" w:cs="Aptos"/>
          <w:b/>
          <w:bCs/>
          <w:color w:val="000000" w:themeColor="text1"/>
          <w:sz w:val="24"/>
          <w:szCs w:val="24"/>
        </w:rPr>
      </w:pPr>
      <w:r w:rsidRPr="0020008A">
        <w:rPr>
          <w:rFonts w:ascii="Aptos" w:hAnsi="Aptos" w:eastAsia="Aptos" w:cs="Aptos"/>
          <w:b/>
          <w:bCs/>
          <w:color w:val="000000" w:themeColor="text1"/>
          <w:sz w:val="24"/>
          <w:szCs w:val="24"/>
        </w:rPr>
        <w:t>Question #1:</w:t>
      </w:r>
      <w:r>
        <w:rPr>
          <w:rFonts w:ascii="Aptos" w:hAnsi="Aptos" w:eastAsia="Aptos" w:cs="Aptos"/>
          <w:b/>
          <w:bCs/>
          <w:color w:val="000000" w:themeColor="text1"/>
          <w:sz w:val="24"/>
          <w:szCs w:val="24"/>
        </w:rPr>
        <w:t xml:space="preserve"> Did the </w:t>
      </w:r>
      <w:r w:rsidR="003D5B43">
        <w:rPr>
          <w:rFonts w:ascii="Aptos" w:hAnsi="Aptos" w:eastAsia="Aptos" w:cs="Aptos"/>
          <w:b/>
          <w:bCs/>
          <w:color w:val="000000" w:themeColor="text1"/>
          <w:sz w:val="24"/>
          <w:szCs w:val="24"/>
        </w:rPr>
        <w:t>visualization window update when you selected the Threat Timeline visualization?</w:t>
      </w:r>
    </w:p>
    <w:p w:rsidR="00FA23E2" w:rsidP="00DA2F6F" w:rsidRDefault="0098188D" w14:paraId="1EA9789C" w14:textId="6810EB97">
      <w:pPr>
        <w:rPr>
          <w:rFonts w:ascii="Aptos" w:hAnsi="Aptos" w:eastAsia="Aptos" w:cs="Aptos"/>
          <w:color w:val="000000" w:themeColor="text1"/>
          <w:sz w:val="24"/>
          <w:szCs w:val="24"/>
        </w:rPr>
      </w:pPr>
      <w:r>
        <w:rPr>
          <w:rFonts w:ascii="Aptos" w:hAnsi="Aptos" w:eastAsia="Aptos" w:cs="Aptos"/>
          <w:color w:val="000000" w:themeColor="text1"/>
          <w:sz w:val="24"/>
          <w:szCs w:val="24"/>
        </w:rPr>
        <w:t>In the visualization window, you should see</w:t>
      </w:r>
      <w:r w:rsidR="00223DD3">
        <w:rPr>
          <w:rFonts w:ascii="Aptos" w:hAnsi="Aptos" w:eastAsia="Aptos" w:cs="Aptos"/>
          <w:color w:val="000000" w:themeColor="text1"/>
          <w:sz w:val="24"/>
          <w:szCs w:val="24"/>
        </w:rPr>
        <w:t xml:space="preserve"> groups of text corresponding to each tactic category</w:t>
      </w:r>
      <w:r w:rsidR="000A31AA">
        <w:rPr>
          <w:rFonts w:ascii="Aptos" w:hAnsi="Aptos" w:eastAsia="Aptos" w:cs="Aptos"/>
          <w:color w:val="000000" w:themeColor="text1"/>
          <w:sz w:val="24"/>
          <w:szCs w:val="24"/>
        </w:rPr>
        <w:t xml:space="preserve">. </w:t>
      </w:r>
      <w:r w:rsidR="00293433">
        <w:rPr>
          <w:rFonts w:ascii="Aptos" w:hAnsi="Aptos" w:eastAsia="Aptos" w:cs="Aptos"/>
          <w:color w:val="000000" w:themeColor="text1"/>
          <w:sz w:val="24"/>
          <w:szCs w:val="24"/>
        </w:rPr>
        <w:t xml:space="preserve">Each of these represents a specific </w:t>
      </w:r>
      <w:r w:rsidR="00DA2976">
        <w:rPr>
          <w:rFonts w:ascii="Aptos" w:hAnsi="Aptos" w:eastAsia="Aptos" w:cs="Aptos"/>
          <w:color w:val="000000" w:themeColor="text1"/>
          <w:sz w:val="24"/>
          <w:szCs w:val="24"/>
        </w:rPr>
        <w:t>cyber-attack</w:t>
      </w:r>
      <w:r w:rsidR="00293433">
        <w:rPr>
          <w:rFonts w:ascii="Aptos" w:hAnsi="Aptos" w:eastAsia="Aptos" w:cs="Aptos"/>
          <w:color w:val="000000" w:themeColor="text1"/>
          <w:sz w:val="24"/>
          <w:szCs w:val="24"/>
        </w:rPr>
        <w:t xml:space="preserve"> from the dataset you were provided. For each</w:t>
      </w:r>
      <w:r w:rsidR="00DA2976">
        <w:rPr>
          <w:rFonts w:ascii="Aptos" w:hAnsi="Aptos" w:eastAsia="Aptos" w:cs="Aptos"/>
          <w:color w:val="000000" w:themeColor="text1"/>
          <w:sz w:val="24"/>
          <w:szCs w:val="24"/>
        </w:rPr>
        <w:t xml:space="preserve"> attack, there should be three things. A</w:t>
      </w:r>
      <w:r w:rsidR="00C56774">
        <w:rPr>
          <w:rFonts w:ascii="Aptos" w:hAnsi="Aptos" w:eastAsia="Aptos" w:cs="Aptos"/>
          <w:color w:val="000000" w:themeColor="text1"/>
          <w:sz w:val="24"/>
          <w:szCs w:val="24"/>
        </w:rPr>
        <w:t xml:space="preserve"> title, which is represented with larger text, a technique ID, which begins with “T”</w:t>
      </w:r>
      <w:r w:rsidR="00D52CBB">
        <w:rPr>
          <w:rFonts w:ascii="Aptos" w:hAnsi="Aptos" w:eastAsia="Aptos" w:cs="Aptos"/>
          <w:color w:val="000000" w:themeColor="text1"/>
          <w:sz w:val="24"/>
          <w:szCs w:val="24"/>
        </w:rPr>
        <w:t xml:space="preserve"> followed by numbers</w:t>
      </w:r>
      <w:r w:rsidR="004C6A02">
        <w:rPr>
          <w:rFonts w:ascii="Aptos" w:hAnsi="Aptos" w:eastAsia="Aptos" w:cs="Aptos"/>
          <w:color w:val="000000" w:themeColor="text1"/>
          <w:sz w:val="24"/>
          <w:szCs w:val="24"/>
        </w:rPr>
        <w:t>, and</w:t>
      </w:r>
      <w:r w:rsidR="0078330D">
        <w:rPr>
          <w:rFonts w:ascii="Aptos" w:hAnsi="Aptos" w:eastAsia="Aptos" w:cs="Aptos"/>
          <w:color w:val="000000" w:themeColor="text1"/>
          <w:sz w:val="24"/>
          <w:szCs w:val="24"/>
        </w:rPr>
        <w:t xml:space="preserve"> a technique name, which is </w:t>
      </w:r>
      <w:r w:rsidR="00BD4D28">
        <w:rPr>
          <w:rFonts w:ascii="Aptos" w:hAnsi="Aptos" w:eastAsia="Aptos" w:cs="Aptos"/>
          <w:color w:val="000000" w:themeColor="text1"/>
          <w:sz w:val="24"/>
          <w:szCs w:val="24"/>
        </w:rPr>
        <w:t>separated</w:t>
      </w:r>
      <w:r w:rsidR="0078330D">
        <w:rPr>
          <w:rFonts w:ascii="Aptos" w:hAnsi="Aptos" w:eastAsia="Aptos" w:cs="Aptos"/>
          <w:color w:val="000000" w:themeColor="text1"/>
          <w:sz w:val="24"/>
          <w:szCs w:val="24"/>
        </w:rPr>
        <w:t xml:space="preserve"> from the technique ID by a dash</w:t>
      </w:r>
      <w:r w:rsidR="00977C9E">
        <w:rPr>
          <w:rFonts w:ascii="Aptos" w:hAnsi="Aptos" w:eastAsia="Aptos" w:cs="Aptos"/>
          <w:color w:val="000000" w:themeColor="text1"/>
          <w:sz w:val="24"/>
          <w:szCs w:val="24"/>
        </w:rPr>
        <w:t>.</w:t>
      </w:r>
      <w:r w:rsidR="007236BA">
        <w:rPr>
          <w:rFonts w:ascii="Aptos" w:hAnsi="Aptos" w:eastAsia="Aptos" w:cs="Aptos"/>
          <w:color w:val="000000" w:themeColor="text1"/>
          <w:sz w:val="24"/>
          <w:szCs w:val="24"/>
        </w:rPr>
        <w:t xml:space="preserve"> These three items make up a “card</w:t>
      </w:r>
      <w:r w:rsidR="00671023">
        <w:rPr>
          <w:rFonts w:ascii="Aptos" w:hAnsi="Aptos" w:eastAsia="Aptos" w:cs="Aptos"/>
          <w:color w:val="000000" w:themeColor="text1"/>
          <w:sz w:val="24"/>
          <w:szCs w:val="24"/>
        </w:rPr>
        <w:t xml:space="preserve"> preview</w:t>
      </w:r>
      <w:r w:rsidR="007236BA">
        <w:rPr>
          <w:rFonts w:ascii="Aptos" w:hAnsi="Aptos" w:eastAsia="Aptos" w:cs="Aptos"/>
          <w:color w:val="000000" w:themeColor="text1"/>
          <w:sz w:val="24"/>
          <w:szCs w:val="24"/>
        </w:rPr>
        <w:t>” and will be referred to as such from now on.</w:t>
      </w:r>
      <w:r w:rsidR="00423158">
        <w:rPr>
          <w:rFonts w:ascii="Aptos" w:hAnsi="Aptos" w:eastAsia="Aptos" w:cs="Aptos"/>
          <w:color w:val="000000" w:themeColor="text1"/>
          <w:sz w:val="24"/>
          <w:szCs w:val="24"/>
        </w:rPr>
        <w:t xml:space="preserve"> Locate the column labeled as </w:t>
      </w:r>
      <w:r w:rsidR="000C2166">
        <w:rPr>
          <w:rFonts w:ascii="Aptos" w:hAnsi="Aptos" w:eastAsia="Aptos" w:cs="Aptos"/>
          <w:color w:val="000000" w:themeColor="text1"/>
          <w:sz w:val="24"/>
          <w:szCs w:val="24"/>
        </w:rPr>
        <w:t>“Initial Access.”</w:t>
      </w:r>
    </w:p>
    <w:p w:rsidR="000A31AA" w:rsidP="007236BA" w:rsidRDefault="000A31AA" w14:paraId="743D86FD" w14:textId="1C5E5465">
      <w:pPr>
        <w:ind w:left="720"/>
        <w:rPr>
          <w:rFonts w:ascii="Aptos" w:hAnsi="Aptos" w:eastAsia="Aptos" w:cs="Aptos"/>
          <w:b/>
          <w:bCs/>
          <w:color w:val="000000" w:themeColor="text1"/>
          <w:sz w:val="24"/>
          <w:szCs w:val="24"/>
        </w:rPr>
      </w:pPr>
      <w:r>
        <w:rPr>
          <w:rFonts w:ascii="Aptos" w:hAnsi="Aptos" w:eastAsia="Aptos" w:cs="Aptos"/>
          <w:b/>
          <w:bCs/>
          <w:color w:val="000000" w:themeColor="text1"/>
          <w:sz w:val="24"/>
          <w:szCs w:val="24"/>
        </w:rPr>
        <w:t xml:space="preserve">Question #2: </w:t>
      </w:r>
      <w:r w:rsidR="00FA7EE5">
        <w:rPr>
          <w:rFonts w:ascii="Aptos" w:hAnsi="Aptos" w:eastAsia="Aptos" w:cs="Aptos"/>
          <w:b/>
          <w:bCs/>
          <w:color w:val="000000" w:themeColor="text1"/>
          <w:sz w:val="24"/>
          <w:szCs w:val="24"/>
        </w:rPr>
        <w:t>For the column labeled as “Initial Access</w:t>
      </w:r>
      <w:r w:rsidRPr="237E7793" w:rsidR="31F791D4">
        <w:rPr>
          <w:rFonts w:ascii="Aptos" w:hAnsi="Aptos" w:eastAsia="Aptos" w:cs="Aptos"/>
          <w:b/>
          <w:bCs/>
          <w:color w:val="000000" w:themeColor="text1"/>
          <w:sz w:val="24"/>
          <w:szCs w:val="24"/>
        </w:rPr>
        <w:t>”</w:t>
      </w:r>
      <w:r w:rsidR="00FA7EE5">
        <w:rPr>
          <w:rFonts w:ascii="Aptos" w:hAnsi="Aptos" w:eastAsia="Aptos" w:cs="Aptos"/>
          <w:b/>
          <w:bCs/>
          <w:color w:val="000000" w:themeColor="text1"/>
          <w:sz w:val="24"/>
          <w:szCs w:val="24"/>
        </w:rPr>
        <w:t xml:space="preserve"> a</w:t>
      </w:r>
      <w:r w:rsidR="007236BA">
        <w:rPr>
          <w:rFonts w:ascii="Aptos" w:hAnsi="Aptos" w:eastAsia="Aptos" w:cs="Aptos"/>
          <w:b/>
          <w:bCs/>
          <w:color w:val="000000" w:themeColor="text1"/>
          <w:sz w:val="24"/>
          <w:szCs w:val="24"/>
        </w:rPr>
        <w:t>re the titles, technique ID’s and techniques present for each card</w:t>
      </w:r>
      <w:r w:rsidR="00FA7EE5">
        <w:rPr>
          <w:rFonts w:ascii="Aptos" w:hAnsi="Aptos" w:eastAsia="Aptos" w:cs="Aptos"/>
          <w:b/>
          <w:bCs/>
          <w:color w:val="000000" w:themeColor="text1"/>
          <w:sz w:val="24"/>
          <w:szCs w:val="24"/>
        </w:rPr>
        <w:t>?</w:t>
      </w:r>
    </w:p>
    <w:p w:rsidRPr="000A31AA" w:rsidR="00FA23E2" w:rsidP="00FA23E2" w:rsidRDefault="00D65B98" w14:paraId="7B76A061" w14:textId="7D8E1830">
      <w:pPr>
        <w:ind w:left="720"/>
        <w:rPr>
          <w:rFonts w:ascii="Aptos" w:hAnsi="Aptos" w:eastAsia="Aptos" w:cs="Aptos"/>
          <w:b/>
          <w:bCs/>
          <w:color w:val="000000" w:themeColor="text1"/>
          <w:sz w:val="24"/>
          <w:szCs w:val="24"/>
        </w:rPr>
      </w:pPr>
      <w:r>
        <w:rPr>
          <w:rFonts w:ascii="Aptos" w:hAnsi="Aptos" w:eastAsia="Aptos" w:cs="Aptos"/>
          <w:b/>
          <w:bCs/>
          <w:color w:val="000000" w:themeColor="text1"/>
          <w:sz w:val="24"/>
          <w:szCs w:val="24"/>
        </w:rPr>
        <w:t xml:space="preserve">Question #3: </w:t>
      </w:r>
      <w:proofErr w:type="gramStart"/>
      <w:r w:rsidR="00D90CAA">
        <w:rPr>
          <w:rFonts w:ascii="Aptos" w:hAnsi="Aptos" w:eastAsia="Aptos" w:cs="Aptos"/>
          <w:b/>
          <w:bCs/>
          <w:color w:val="000000" w:themeColor="text1"/>
          <w:sz w:val="24"/>
          <w:szCs w:val="24"/>
        </w:rPr>
        <w:t>Is</w:t>
      </w:r>
      <w:proofErr w:type="gramEnd"/>
      <w:r w:rsidR="00D90CAA">
        <w:rPr>
          <w:rFonts w:ascii="Aptos" w:hAnsi="Aptos" w:eastAsia="Aptos" w:cs="Aptos"/>
          <w:b/>
          <w:bCs/>
          <w:color w:val="000000" w:themeColor="text1"/>
          <w:sz w:val="24"/>
          <w:szCs w:val="24"/>
        </w:rPr>
        <w:t xml:space="preserve"> the first card preview in “Initial Access” labeled as “</w:t>
      </w:r>
      <w:proofErr w:type="spellStart"/>
      <w:r w:rsidR="00D90CAA">
        <w:rPr>
          <w:rFonts w:ascii="Aptos" w:hAnsi="Aptos" w:eastAsia="Aptos" w:cs="Aptos"/>
          <w:b/>
          <w:bCs/>
          <w:color w:val="000000" w:themeColor="text1"/>
          <w:sz w:val="24"/>
          <w:szCs w:val="24"/>
        </w:rPr>
        <w:t>Qbot</w:t>
      </w:r>
      <w:proofErr w:type="spellEnd"/>
      <w:r w:rsidR="00D90CAA">
        <w:rPr>
          <w:rFonts w:ascii="Aptos" w:hAnsi="Aptos" w:eastAsia="Aptos" w:cs="Aptos"/>
          <w:b/>
          <w:bCs/>
          <w:color w:val="000000" w:themeColor="text1"/>
          <w:sz w:val="24"/>
          <w:szCs w:val="24"/>
        </w:rPr>
        <w:t>: Phishing Attempt”?</w:t>
      </w:r>
    </w:p>
    <w:p w:rsidR="7BB47B44" w:rsidP="2D59ABBE" w:rsidRDefault="7BB47B44" w14:paraId="1208D80B" w14:textId="331BC102">
      <w:pPr>
        <w:pStyle w:val="ListParagraph"/>
        <w:numPr>
          <w:ilvl w:val="0"/>
          <w:numId w:val="1"/>
        </w:numPr>
        <w:rPr>
          <w:rFonts w:ascii="Aptos" w:hAnsi="Aptos" w:eastAsia="Aptos" w:cs="Aptos"/>
          <w:color w:val="000000" w:themeColor="text1"/>
          <w:sz w:val="24"/>
          <w:szCs w:val="24"/>
        </w:rPr>
      </w:pPr>
      <w:r w:rsidRPr="52C3C8F5">
        <w:rPr>
          <w:rFonts w:ascii="Aptos" w:hAnsi="Aptos" w:eastAsia="Aptos" w:cs="Aptos"/>
          <w:color w:val="000000" w:themeColor="text1"/>
          <w:sz w:val="24"/>
          <w:szCs w:val="24"/>
        </w:rPr>
        <w:t>Click on a</w:t>
      </w:r>
      <w:r w:rsidR="00671023">
        <w:rPr>
          <w:rFonts w:ascii="Aptos" w:hAnsi="Aptos" w:eastAsia="Aptos" w:cs="Aptos"/>
          <w:color w:val="000000" w:themeColor="text1"/>
          <w:sz w:val="24"/>
          <w:szCs w:val="24"/>
        </w:rPr>
        <w:t>ny</w:t>
      </w:r>
      <w:r w:rsidRPr="52C3C8F5">
        <w:rPr>
          <w:rFonts w:ascii="Aptos" w:hAnsi="Aptos" w:eastAsia="Aptos" w:cs="Aptos"/>
          <w:color w:val="000000" w:themeColor="text1"/>
          <w:sz w:val="24"/>
          <w:szCs w:val="24"/>
        </w:rPr>
        <w:t xml:space="preserve"> card preview to </w:t>
      </w:r>
      <w:r w:rsidR="00C94FEB">
        <w:rPr>
          <w:rFonts w:ascii="Aptos" w:hAnsi="Aptos" w:eastAsia="Aptos" w:cs="Aptos"/>
          <w:color w:val="000000" w:themeColor="text1"/>
          <w:sz w:val="24"/>
          <w:szCs w:val="24"/>
        </w:rPr>
        <w:t xml:space="preserve">bring up an </w:t>
      </w:r>
      <w:r w:rsidRPr="52C3C8F5">
        <w:rPr>
          <w:rFonts w:ascii="Aptos" w:hAnsi="Aptos" w:eastAsia="Aptos" w:cs="Aptos"/>
          <w:color w:val="000000" w:themeColor="text1"/>
          <w:sz w:val="24"/>
          <w:szCs w:val="24"/>
        </w:rPr>
        <w:t>expand</w:t>
      </w:r>
      <w:r w:rsidR="00C94FEB">
        <w:rPr>
          <w:rFonts w:ascii="Aptos" w:hAnsi="Aptos" w:eastAsia="Aptos" w:cs="Aptos"/>
          <w:color w:val="000000" w:themeColor="text1"/>
          <w:sz w:val="24"/>
          <w:szCs w:val="24"/>
        </w:rPr>
        <w:t>ed view of</w:t>
      </w:r>
      <w:r w:rsidRPr="52C3C8F5">
        <w:rPr>
          <w:rFonts w:ascii="Aptos" w:hAnsi="Aptos" w:eastAsia="Aptos" w:cs="Aptos"/>
          <w:color w:val="000000" w:themeColor="text1"/>
          <w:sz w:val="24"/>
          <w:szCs w:val="24"/>
        </w:rPr>
        <w:t xml:space="preserve"> the card </w:t>
      </w:r>
      <w:r w:rsidR="00C94FEB">
        <w:rPr>
          <w:rFonts w:ascii="Aptos" w:hAnsi="Aptos" w:eastAsia="Aptos" w:cs="Aptos"/>
          <w:color w:val="000000" w:themeColor="text1"/>
          <w:sz w:val="24"/>
          <w:szCs w:val="24"/>
        </w:rPr>
        <w:t>containing</w:t>
      </w:r>
      <w:r w:rsidRPr="52C3C8F5">
        <w:rPr>
          <w:rFonts w:ascii="Aptos" w:hAnsi="Aptos" w:eastAsia="Aptos" w:cs="Aptos"/>
          <w:color w:val="000000" w:themeColor="text1"/>
          <w:sz w:val="24"/>
          <w:szCs w:val="24"/>
        </w:rPr>
        <w:t xml:space="preserve"> its full information</w:t>
      </w:r>
      <w:r w:rsidRPr="3BD0AD0E">
        <w:rPr>
          <w:rFonts w:ascii="Aptos" w:hAnsi="Aptos" w:eastAsia="Aptos" w:cs="Aptos"/>
          <w:color w:val="000000" w:themeColor="text1"/>
          <w:sz w:val="24"/>
          <w:szCs w:val="24"/>
        </w:rPr>
        <w:t>.</w:t>
      </w:r>
    </w:p>
    <w:p w:rsidR="00FA23E2" w:rsidP="00FA23E2" w:rsidRDefault="00671023" w14:paraId="0BD95AD3" w14:textId="193D3BF0">
      <w:pPr>
        <w:ind w:left="720"/>
        <w:rPr>
          <w:rFonts w:ascii="Aptos" w:hAnsi="Aptos" w:eastAsia="Aptos" w:cs="Aptos"/>
          <w:b/>
          <w:bCs/>
          <w:color w:val="000000" w:themeColor="text1"/>
          <w:sz w:val="24"/>
          <w:szCs w:val="24"/>
        </w:rPr>
      </w:pPr>
      <w:r>
        <w:rPr>
          <w:rFonts w:ascii="Aptos" w:hAnsi="Aptos" w:eastAsia="Aptos" w:cs="Aptos"/>
          <w:b/>
          <w:bCs/>
          <w:color w:val="000000" w:themeColor="text1"/>
          <w:sz w:val="24"/>
          <w:szCs w:val="24"/>
        </w:rPr>
        <w:t>Question #</w:t>
      </w:r>
      <w:r w:rsidR="00591035">
        <w:rPr>
          <w:rFonts w:ascii="Aptos" w:hAnsi="Aptos" w:eastAsia="Aptos" w:cs="Aptos"/>
          <w:b/>
          <w:bCs/>
          <w:color w:val="000000" w:themeColor="text1"/>
          <w:sz w:val="24"/>
          <w:szCs w:val="24"/>
        </w:rPr>
        <w:t>4</w:t>
      </w:r>
      <w:r>
        <w:rPr>
          <w:rFonts w:ascii="Aptos" w:hAnsi="Aptos" w:eastAsia="Aptos" w:cs="Aptos"/>
          <w:b/>
          <w:bCs/>
          <w:color w:val="000000" w:themeColor="text1"/>
          <w:sz w:val="24"/>
          <w:szCs w:val="24"/>
        </w:rPr>
        <w:t xml:space="preserve">: When you </w:t>
      </w:r>
      <w:r w:rsidR="00C94FEB">
        <w:rPr>
          <w:rFonts w:ascii="Aptos" w:hAnsi="Aptos" w:eastAsia="Aptos" w:cs="Aptos"/>
          <w:b/>
          <w:bCs/>
          <w:color w:val="000000" w:themeColor="text1"/>
          <w:sz w:val="24"/>
          <w:szCs w:val="24"/>
        </w:rPr>
        <w:t>click on</w:t>
      </w:r>
      <w:r>
        <w:rPr>
          <w:rFonts w:ascii="Aptos" w:hAnsi="Aptos" w:eastAsia="Aptos" w:cs="Aptos"/>
          <w:b/>
          <w:bCs/>
          <w:color w:val="000000" w:themeColor="text1"/>
          <w:sz w:val="24"/>
          <w:szCs w:val="24"/>
        </w:rPr>
        <w:t xml:space="preserve"> the card preview, does</w:t>
      </w:r>
      <w:r w:rsidR="00950424">
        <w:rPr>
          <w:rFonts w:ascii="Aptos" w:hAnsi="Aptos" w:eastAsia="Aptos" w:cs="Aptos"/>
          <w:b/>
          <w:bCs/>
          <w:color w:val="000000" w:themeColor="text1"/>
          <w:sz w:val="24"/>
          <w:szCs w:val="24"/>
        </w:rPr>
        <w:t xml:space="preserve"> another window pop up?</w:t>
      </w:r>
    </w:p>
    <w:p w:rsidR="00B65712" w:rsidP="008E2248" w:rsidRDefault="00B65712" w14:paraId="338844C3" w14:textId="43438B0D">
      <w:pPr>
        <w:rPr>
          <w:rFonts w:ascii="Aptos" w:hAnsi="Aptos" w:eastAsia="Aptos" w:cs="Aptos"/>
          <w:color w:val="000000" w:themeColor="text1"/>
          <w:sz w:val="24"/>
          <w:szCs w:val="24"/>
        </w:rPr>
      </w:pPr>
      <w:r>
        <w:rPr>
          <w:rFonts w:ascii="Aptos" w:hAnsi="Aptos" w:eastAsia="Aptos" w:cs="Aptos"/>
          <w:color w:val="000000" w:themeColor="text1"/>
          <w:sz w:val="24"/>
          <w:szCs w:val="24"/>
        </w:rPr>
        <w:t>Each expanded card view should contain</w:t>
      </w:r>
      <w:r w:rsidR="001100DD">
        <w:rPr>
          <w:rFonts w:ascii="Aptos" w:hAnsi="Aptos" w:eastAsia="Aptos" w:cs="Aptos"/>
          <w:color w:val="000000" w:themeColor="text1"/>
          <w:sz w:val="24"/>
          <w:szCs w:val="24"/>
        </w:rPr>
        <w:t xml:space="preserve"> t</w:t>
      </w:r>
      <w:r w:rsidR="00F86DC6">
        <w:rPr>
          <w:rFonts w:ascii="Aptos" w:hAnsi="Aptos" w:eastAsia="Aptos" w:cs="Aptos"/>
          <w:color w:val="000000" w:themeColor="text1"/>
          <w:sz w:val="24"/>
          <w:szCs w:val="24"/>
        </w:rPr>
        <w:t>he same title, technique ID, and technique as the card preview</w:t>
      </w:r>
      <w:r w:rsidRPr="39B241B3" w:rsidR="4D9ECE0A">
        <w:rPr>
          <w:rFonts w:ascii="Aptos" w:hAnsi="Aptos" w:eastAsia="Aptos" w:cs="Aptos"/>
          <w:color w:val="000000" w:themeColor="text1"/>
          <w:sz w:val="24"/>
          <w:szCs w:val="24"/>
        </w:rPr>
        <w:t xml:space="preserve"> you selected</w:t>
      </w:r>
      <w:r w:rsidR="00F86DC6">
        <w:rPr>
          <w:rFonts w:ascii="Aptos" w:hAnsi="Aptos" w:eastAsia="Aptos" w:cs="Aptos"/>
          <w:color w:val="000000" w:themeColor="text1"/>
          <w:sz w:val="24"/>
          <w:szCs w:val="24"/>
        </w:rPr>
        <w:t xml:space="preserve">, as well as </w:t>
      </w:r>
      <w:r w:rsidR="00A1071C">
        <w:rPr>
          <w:rFonts w:ascii="Aptos" w:hAnsi="Aptos" w:eastAsia="Aptos" w:cs="Aptos"/>
          <w:color w:val="000000" w:themeColor="text1"/>
          <w:sz w:val="24"/>
          <w:szCs w:val="24"/>
        </w:rPr>
        <w:t>a description of the technique</w:t>
      </w:r>
      <w:r w:rsidR="00973F99">
        <w:rPr>
          <w:rFonts w:ascii="Aptos" w:hAnsi="Aptos" w:eastAsia="Aptos" w:cs="Aptos"/>
          <w:color w:val="000000" w:themeColor="text1"/>
          <w:sz w:val="24"/>
          <w:szCs w:val="24"/>
        </w:rPr>
        <w:t xml:space="preserve"> and a timestamp.</w:t>
      </w:r>
      <w:r w:rsidR="00260AD6">
        <w:rPr>
          <w:rFonts w:ascii="Aptos" w:hAnsi="Aptos" w:eastAsia="Aptos" w:cs="Aptos"/>
          <w:color w:val="000000" w:themeColor="text1"/>
          <w:sz w:val="24"/>
          <w:szCs w:val="24"/>
        </w:rPr>
        <w:t xml:space="preserve"> For reference, here is what an expanded view of a card should look like:</w:t>
      </w:r>
      <w:r w:rsidR="00260AD6">
        <w:rPr>
          <w:rFonts w:ascii="Aptos" w:hAnsi="Aptos" w:eastAsia="Aptos" w:cs="Aptos"/>
          <w:color w:val="000000" w:themeColor="text1"/>
          <w:sz w:val="24"/>
          <w:szCs w:val="24"/>
        </w:rPr>
        <w:br/>
      </w:r>
      <w:r w:rsidR="00837895">
        <w:rPr>
          <w:noProof/>
        </w:rPr>
        <w:drawing>
          <wp:inline distT="0" distB="0" distL="0" distR="0" wp14:anchorId="113A445F" wp14:editId="3ECA39A6">
            <wp:extent cx="5943600" cy="1739900"/>
            <wp:effectExtent l="0" t="0" r="0" b="0"/>
            <wp:docPr id="847570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0830" name="Picture 1" descr="A screenshot of a computer&#10;&#10;Description automatically generated"/>
                    <pic:cNvPicPr/>
                  </pic:nvPicPr>
                  <pic:blipFill>
                    <a:blip r:embed="rId31"/>
                    <a:stretch>
                      <a:fillRect/>
                    </a:stretch>
                  </pic:blipFill>
                  <pic:spPr>
                    <a:xfrm>
                      <a:off x="0" y="0"/>
                      <a:ext cx="5943600" cy="1739900"/>
                    </a:xfrm>
                    <a:prstGeom prst="rect">
                      <a:avLst/>
                    </a:prstGeom>
                  </pic:spPr>
                </pic:pic>
              </a:graphicData>
            </a:graphic>
          </wp:inline>
        </w:drawing>
      </w:r>
    </w:p>
    <w:p w:rsidRPr="00D85C0B" w:rsidR="00FA23E2" w:rsidP="00FA23E2" w:rsidRDefault="00973F99" w14:paraId="68FA8D1A" w14:textId="25A6CF01">
      <w:pPr>
        <w:ind w:left="720"/>
        <w:rPr>
          <w:rFonts w:ascii="Aptos" w:hAnsi="Aptos" w:eastAsia="Aptos" w:cs="Aptos"/>
          <w:b/>
          <w:bCs/>
          <w:color w:val="000000" w:themeColor="text1"/>
          <w:sz w:val="24"/>
          <w:szCs w:val="24"/>
        </w:rPr>
      </w:pPr>
      <w:r>
        <w:rPr>
          <w:rFonts w:ascii="Aptos" w:hAnsi="Aptos" w:eastAsia="Aptos" w:cs="Aptos"/>
          <w:b/>
          <w:bCs/>
          <w:color w:val="000000" w:themeColor="text1"/>
          <w:sz w:val="24"/>
          <w:szCs w:val="24"/>
        </w:rPr>
        <w:t>Question #</w:t>
      </w:r>
      <w:r w:rsidR="00591035">
        <w:rPr>
          <w:rFonts w:ascii="Aptos" w:hAnsi="Aptos" w:eastAsia="Aptos" w:cs="Aptos"/>
          <w:b/>
          <w:bCs/>
          <w:color w:val="000000" w:themeColor="text1"/>
          <w:sz w:val="24"/>
          <w:szCs w:val="24"/>
        </w:rPr>
        <w:t>5</w:t>
      </w:r>
      <w:r>
        <w:rPr>
          <w:rFonts w:ascii="Aptos" w:hAnsi="Aptos" w:eastAsia="Aptos" w:cs="Aptos"/>
          <w:b/>
          <w:bCs/>
          <w:color w:val="000000" w:themeColor="text1"/>
          <w:sz w:val="24"/>
          <w:szCs w:val="24"/>
        </w:rPr>
        <w:t xml:space="preserve">: Are </w:t>
      </w:r>
      <w:r w:rsidR="008A7C15">
        <w:rPr>
          <w:rFonts w:ascii="Aptos" w:hAnsi="Aptos" w:eastAsia="Aptos" w:cs="Aptos"/>
          <w:b/>
          <w:bCs/>
          <w:color w:val="000000" w:themeColor="text1"/>
          <w:sz w:val="24"/>
          <w:szCs w:val="24"/>
        </w:rPr>
        <w:t>all</w:t>
      </w:r>
      <w:r>
        <w:rPr>
          <w:rFonts w:ascii="Aptos" w:hAnsi="Aptos" w:eastAsia="Aptos" w:cs="Aptos"/>
          <w:b/>
          <w:bCs/>
          <w:color w:val="000000" w:themeColor="text1"/>
          <w:sz w:val="24"/>
          <w:szCs w:val="24"/>
        </w:rPr>
        <w:t xml:space="preserve"> the listed items present on the card?</w:t>
      </w:r>
      <w:r w:rsidR="0A0CAE8C">
        <w:rPr>
          <w:rFonts w:ascii="Aptos" w:hAnsi="Aptos" w:eastAsia="Aptos" w:cs="Aptos"/>
          <w:b/>
          <w:bCs/>
          <w:color w:val="000000" w:themeColor="text1"/>
          <w:sz w:val="24"/>
          <w:szCs w:val="24"/>
        </w:rPr>
        <w:t xml:space="preserve"> (The title, technique ID, technique, </w:t>
      </w:r>
      <w:r w:rsidRPr="237E7793" w:rsidR="2C088039">
        <w:rPr>
          <w:rFonts w:ascii="Aptos" w:hAnsi="Aptos" w:eastAsia="Aptos" w:cs="Aptos"/>
          <w:b/>
          <w:bCs/>
          <w:color w:val="000000" w:themeColor="text1"/>
          <w:sz w:val="24"/>
          <w:szCs w:val="24"/>
        </w:rPr>
        <w:t xml:space="preserve">a </w:t>
      </w:r>
      <w:r w:rsidR="0A0CAE8C">
        <w:rPr>
          <w:rFonts w:ascii="Aptos" w:hAnsi="Aptos" w:eastAsia="Aptos" w:cs="Aptos"/>
          <w:b/>
          <w:bCs/>
          <w:color w:val="000000" w:themeColor="text1"/>
          <w:sz w:val="24"/>
          <w:szCs w:val="24"/>
        </w:rPr>
        <w:t>description, and timestamp)</w:t>
      </w:r>
    </w:p>
    <w:p w:rsidR="00EF7CBD" w:rsidP="00EF7CBD" w:rsidRDefault="00527B40" w14:paraId="12FF8E9B" w14:textId="0F74874D">
      <w:pPr>
        <w:pStyle w:val="ListParagraph"/>
        <w:numPr>
          <w:ilvl w:val="0"/>
          <w:numId w:val="1"/>
        </w:numPr>
        <w:rPr>
          <w:rFonts w:ascii="Aptos" w:hAnsi="Aptos" w:eastAsia="Aptos" w:cs="Aptos"/>
          <w:color w:val="000000" w:themeColor="text1"/>
          <w:sz w:val="24"/>
          <w:szCs w:val="24"/>
        </w:rPr>
      </w:pPr>
      <w:r>
        <w:rPr>
          <w:rFonts w:ascii="Aptos" w:hAnsi="Aptos" w:eastAsia="Aptos" w:cs="Aptos"/>
          <w:color w:val="000000" w:themeColor="text1"/>
          <w:sz w:val="24"/>
          <w:szCs w:val="24"/>
        </w:rPr>
        <w:t>Without attempting to close the current window</w:t>
      </w:r>
      <w:r w:rsidR="009309FF">
        <w:rPr>
          <w:rFonts w:ascii="Aptos" w:hAnsi="Aptos" w:eastAsia="Aptos" w:cs="Aptos"/>
          <w:color w:val="000000" w:themeColor="text1"/>
          <w:sz w:val="24"/>
          <w:szCs w:val="24"/>
        </w:rPr>
        <w:t>, click on another card preview</w:t>
      </w:r>
      <w:r>
        <w:rPr>
          <w:rFonts w:ascii="Aptos" w:hAnsi="Aptos" w:eastAsia="Aptos" w:cs="Aptos"/>
          <w:color w:val="000000" w:themeColor="text1"/>
          <w:sz w:val="24"/>
          <w:szCs w:val="24"/>
        </w:rPr>
        <w:t>.</w:t>
      </w:r>
    </w:p>
    <w:p w:rsidRPr="00527B40" w:rsidR="00527B40" w:rsidP="00527B40" w:rsidRDefault="00527B40" w14:paraId="6F205593" w14:textId="75361A6A">
      <w:pPr>
        <w:ind w:left="720"/>
        <w:rPr>
          <w:rFonts w:ascii="Aptos" w:hAnsi="Aptos" w:eastAsia="Aptos" w:cs="Aptos"/>
          <w:b/>
          <w:bCs/>
          <w:color w:val="000000" w:themeColor="text1"/>
          <w:sz w:val="24"/>
          <w:szCs w:val="24"/>
        </w:rPr>
      </w:pPr>
      <w:r>
        <w:rPr>
          <w:rFonts w:ascii="Aptos" w:hAnsi="Aptos" w:eastAsia="Aptos" w:cs="Aptos"/>
          <w:b/>
          <w:bCs/>
          <w:color w:val="000000" w:themeColor="text1"/>
          <w:sz w:val="24"/>
          <w:szCs w:val="24"/>
        </w:rPr>
        <w:t>Question #</w:t>
      </w:r>
      <w:r w:rsidR="00591035">
        <w:rPr>
          <w:rFonts w:ascii="Aptos" w:hAnsi="Aptos" w:eastAsia="Aptos" w:cs="Aptos"/>
          <w:b/>
          <w:bCs/>
          <w:color w:val="000000" w:themeColor="text1"/>
          <w:sz w:val="24"/>
          <w:szCs w:val="24"/>
        </w:rPr>
        <w:t>6</w:t>
      </w:r>
      <w:r>
        <w:rPr>
          <w:rFonts w:ascii="Aptos" w:hAnsi="Aptos" w:eastAsia="Aptos" w:cs="Aptos"/>
          <w:b/>
          <w:bCs/>
          <w:color w:val="000000" w:themeColor="text1"/>
          <w:sz w:val="24"/>
          <w:szCs w:val="24"/>
        </w:rPr>
        <w:t>: When you clicked on another card preview, did the</w:t>
      </w:r>
      <w:r w:rsidR="003235B1">
        <w:rPr>
          <w:rFonts w:ascii="Aptos" w:hAnsi="Aptos" w:eastAsia="Aptos" w:cs="Aptos"/>
          <w:b/>
          <w:bCs/>
          <w:color w:val="000000" w:themeColor="text1"/>
          <w:sz w:val="24"/>
          <w:szCs w:val="24"/>
        </w:rPr>
        <w:t xml:space="preserve"> information in the</w:t>
      </w:r>
      <w:r>
        <w:rPr>
          <w:rFonts w:ascii="Aptos" w:hAnsi="Aptos" w:eastAsia="Aptos" w:cs="Aptos"/>
          <w:b/>
          <w:bCs/>
          <w:color w:val="000000" w:themeColor="text1"/>
          <w:sz w:val="24"/>
          <w:szCs w:val="24"/>
        </w:rPr>
        <w:t xml:space="preserve"> pop-up window</w:t>
      </w:r>
      <w:r w:rsidR="008A7C15">
        <w:rPr>
          <w:rFonts w:ascii="Aptos" w:hAnsi="Aptos" w:eastAsia="Aptos" w:cs="Aptos"/>
          <w:b/>
          <w:bCs/>
          <w:color w:val="000000" w:themeColor="text1"/>
          <w:sz w:val="24"/>
          <w:szCs w:val="24"/>
        </w:rPr>
        <w:t xml:space="preserve"> change to display the information for the new car</w:t>
      </w:r>
      <w:r w:rsidR="003235B1">
        <w:rPr>
          <w:rFonts w:ascii="Aptos" w:hAnsi="Aptos" w:eastAsia="Aptos" w:cs="Aptos"/>
          <w:b/>
          <w:bCs/>
          <w:color w:val="000000" w:themeColor="text1"/>
          <w:sz w:val="24"/>
          <w:szCs w:val="24"/>
        </w:rPr>
        <w:t>d</w:t>
      </w:r>
      <w:r w:rsidR="008A7C15">
        <w:rPr>
          <w:rFonts w:ascii="Aptos" w:hAnsi="Aptos" w:eastAsia="Aptos" w:cs="Aptos"/>
          <w:b/>
          <w:bCs/>
          <w:color w:val="000000" w:themeColor="text1"/>
          <w:sz w:val="24"/>
          <w:szCs w:val="24"/>
        </w:rPr>
        <w:t>?</w:t>
      </w:r>
    </w:p>
    <w:p w:rsidR="7BB47B44" w:rsidP="00EF7CBD" w:rsidRDefault="7BB47B44" w14:paraId="3DEB2F18" w14:textId="4FD54D7A">
      <w:pPr>
        <w:pStyle w:val="ListParagraph"/>
        <w:numPr>
          <w:ilvl w:val="0"/>
          <w:numId w:val="1"/>
        </w:numPr>
        <w:rPr>
          <w:rFonts w:ascii="Aptos" w:hAnsi="Aptos" w:eastAsia="Aptos" w:cs="Aptos"/>
          <w:color w:val="000000" w:themeColor="text1"/>
          <w:sz w:val="24"/>
          <w:szCs w:val="24"/>
        </w:rPr>
      </w:pPr>
      <w:r w:rsidRPr="52C3C8F5">
        <w:rPr>
          <w:rFonts w:ascii="Aptos" w:hAnsi="Aptos" w:eastAsia="Aptos" w:cs="Aptos"/>
          <w:color w:val="000000" w:themeColor="text1"/>
          <w:sz w:val="24"/>
          <w:szCs w:val="24"/>
        </w:rPr>
        <w:t xml:space="preserve">Click the “X” in the top right of the </w:t>
      </w:r>
      <w:r w:rsidRPr="3BD0AD0E" w:rsidR="6FBF86D1">
        <w:rPr>
          <w:rFonts w:ascii="Aptos" w:hAnsi="Aptos" w:eastAsia="Aptos" w:cs="Aptos"/>
          <w:color w:val="000000" w:themeColor="text1"/>
          <w:sz w:val="24"/>
          <w:szCs w:val="24"/>
        </w:rPr>
        <w:t xml:space="preserve">expanded card </w:t>
      </w:r>
      <w:r w:rsidRPr="52C3C8F5">
        <w:rPr>
          <w:rFonts w:ascii="Aptos" w:hAnsi="Aptos" w:eastAsia="Aptos" w:cs="Aptos"/>
          <w:color w:val="000000" w:themeColor="text1"/>
          <w:sz w:val="24"/>
          <w:szCs w:val="24"/>
        </w:rPr>
        <w:t xml:space="preserve">to close </w:t>
      </w:r>
      <w:r w:rsidR="00296D3A">
        <w:rPr>
          <w:rFonts w:ascii="Aptos" w:hAnsi="Aptos" w:eastAsia="Aptos" w:cs="Aptos"/>
          <w:color w:val="000000" w:themeColor="text1"/>
          <w:sz w:val="24"/>
          <w:szCs w:val="24"/>
        </w:rPr>
        <w:t>it</w:t>
      </w:r>
      <w:r w:rsidRPr="52C3C8F5">
        <w:rPr>
          <w:rFonts w:ascii="Aptos" w:hAnsi="Aptos" w:eastAsia="Aptos" w:cs="Aptos"/>
          <w:color w:val="000000" w:themeColor="text1"/>
          <w:sz w:val="24"/>
          <w:szCs w:val="24"/>
        </w:rPr>
        <w:t>.</w:t>
      </w:r>
    </w:p>
    <w:p w:rsidRPr="008B3392" w:rsidR="008B3392" w:rsidP="008B3392" w:rsidRDefault="008B3392" w14:paraId="5AC75590" w14:textId="089F246B">
      <w:pPr>
        <w:ind w:left="720"/>
        <w:rPr>
          <w:rFonts w:ascii="Aptos" w:hAnsi="Aptos" w:eastAsia="Aptos" w:cs="Aptos"/>
          <w:b/>
          <w:bCs/>
          <w:color w:val="000000" w:themeColor="text1"/>
          <w:sz w:val="24"/>
          <w:szCs w:val="24"/>
        </w:rPr>
      </w:pPr>
      <w:r>
        <w:rPr>
          <w:rFonts w:ascii="Aptos" w:hAnsi="Aptos" w:eastAsia="Aptos" w:cs="Aptos"/>
          <w:b/>
          <w:bCs/>
          <w:color w:val="000000" w:themeColor="text1"/>
          <w:sz w:val="24"/>
          <w:szCs w:val="24"/>
        </w:rPr>
        <w:t>Question #</w:t>
      </w:r>
      <w:r w:rsidR="00591035">
        <w:rPr>
          <w:rFonts w:ascii="Aptos" w:hAnsi="Aptos" w:eastAsia="Aptos" w:cs="Aptos"/>
          <w:b/>
          <w:bCs/>
          <w:color w:val="000000" w:themeColor="text1"/>
          <w:sz w:val="24"/>
          <w:szCs w:val="24"/>
        </w:rPr>
        <w:t>7</w:t>
      </w:r>
      <w:r>
        <w:rPr>
          <w:rFonts w:ascii="Aptos" w:hAnsi="Aptos" w:eastAsia="Aptos" w:cs="Aptos"/>
          <w:b/>
          <w:bCs/>
          <w:color w:val="000000" w:themeColor="text1"/>
          <w:sz w:val="24"/>
          <w:szCs w:val="24"/>
        </w:rPr>
        <w:t>: When you clicked on the “X”, did the expanded card close correctly</w:t>
      </w:r>
      <w:r w:rsidR="00296D3A">
        <w:rPr>
          <w:rFonts w:ascii="Aptos" w:hAnsi="Aptos" w:eastAsia="Aptos" w:cs="Aptos"/>
          <w:b/>
          <w:bCs/>
          <w:color w:val="000000" w:themeColor="text1"/>
          <w:sz w:val="24"/>
          <w:szCs w:val="24"/>
        </w:rPr>
        <w:t>, returning you to the original view</w:t>
      </w:r>
      <w:r w:rsidR="00EF7CBD">
        <w:rPr>
          <w:rFonts w:ascii="Aptos" w:hAnsi="Aptos" w:eastAsia="Aptos" w:cs="Aptos"/>
          <w:b/>
          <w:bCs/>
          <w:color w:val="000000" w:themeColor="text1"/>
          <w:sz w:val="24"/>
          <w:szCs w:val="24"/>
        </w:rPr>
        <w:t>?</w:t>
      </w:r>
    </w:p>
    <w:p w:rsidR="001609B3" w:rsidP="00296D3A" w:rsidRDefault="001609B3" w14:paraId="27A08DEF" w14:textId="34CA506E">
      <w:pPr>
        <w:pStyle w:val="ListParagraph"/>
        <w:numPr>
          <w:ilvl w:val="0"/>
          <w:numId w:val="1"/>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 Now, we’re going to try out a dataset with more</w:t>
      </w:r>
      <w:r w:rsidR="0006758C">
        <w:rPr>
          <w:rFonts w:ascii="Aptos" w:hAnsi="Aptos" w:eastAsia="Aptos" w:cs="Aptos"/>
          <w:color w:val="000000" w:themeColor="text1"/>
          <w:sz w:val="24"/>
          <w:szCs w:val="24"/>
        </w:rPr>
        <w:t xml:space="preserve"> items. Navigate back to the search bar, and type the following query:</w:t>
      </w:r>
    </w:p>
    <w:p w:rsidR="005965A9" w:rsidP="005965A9" w:rsidRDefault="005965A9" w14:paraId="3677726B" w14:textId="549B9F5D">
      <w:pPr>
        <w:pStyle w:val="ListParagraph"/>
        <w:rPr>
          <w:rFonts w:ascii="Aptos" w:hAnsi="Aptos" w:eastAsia="Aptos" w:cs="Aptos"/>
          <w:b/>
          <w:bCs/>
          <w:color w:val="000000" w:themeColor="text1"/>
          <w:sz w:val="24"/>
          <w:szCs w:val="24"/>
        </w:rPr>
      </w:pPr>
      <w:r w:rsidRPr="005965A9">
        <w:rPr>
          <w:rFonts w:ascii="Aptos" w:hAnsi="Aptos" w:eastAsia="Aptos" w:cs="Aptos"/>
          <w:b/>
          <w:bCs/>
          <w:color w:val="000000" w:themeColor="text1"/>
          <w:sz w:val="24"/>
          <w:szCs w:val="24"/>
        </w:rPr>
        <w:t xml:space="preserve">"| </w:t>
      </w:r>
      <w:proofErr w:type="spellStart"/>
      <w:r w:rsidRPr="005965A9">
        <w:rPr>
          <w:rFonts w:ascii="Aptos" w:hAnsi="Aptos" w:eastAsia="Aptos" w:cs="Aptos"/>
          <w:b/>
          <w:bCs/>
          <w:color w:val="000000" w:themeColor="text1"/>
          <w:sz w:val="24"/>
          <w:szCs w:val="24"/>
        </w:rPr>
        <w:t>inputlookup</w:t>
      </w:r>
      <w:proofErr w:type="spellEnd"/>
      <w:r w:rsidRPr="005965A9">
        <w:rPr>
          <w:rFonts w:ascii="Aptos" w:hAnsi="Aptos" w:eastAsia="Aptos" w:cs="Aptos"/>
          <w:b/>
          <w:bCs/>
          <w:color w:val="000000" w:themeColor="text1"/>
          <w:sz w:val="24"/>
          <w:szCs w:val="24"/>
        </w:rPr>
        <w:t xml:space="preserve"> </w:t>
      </w:r>
      <w:r w:rsidRPr="237E7793" w:rsidR="52D60568">
        <w:rPr>
          <w:rFonts w:ascii="Aptos" w:hAnsi="Aptos" w:eastAsia="Aptos" w:cs="Aptos"/>
          <w:b/>
          <w:bCs/>
          <w:color w:val="000000" w:themeColor="text1"/>
          <w:sz w:val="24"/>
          <w:szCs w:val="24"/>
        </w:rPr>
        <w:t>d</w:t>
      </w:r>
      <w:r w:rsidRPr="237E7793" w:rsidR="46EBE969">
        <w:rPr>
          <w:rFonts w:ascii="Aptos" w:hAnsi="Aptos" w:eastAsia="Aptos" w:cs="Aptos"/>
          <w:b/>
          <w:bCs/>
          <w:color w:val="000000" w:themeColor="text1"/>
          <w:sz w:val="24"/>
          <w:szCs w:val="24"/>
        </w:rPr>
        <w:t>ense</w:t>
      </w:r>
      <w:r w:rsidRPr="005965A9">
        <w:rPr>
          <w:rFonts w:ascii="Aptos" w:hAnsi="Aptos" w:eastAsia="Aptos" w:cs="Aptos"/>
          <w:b/>
          <w:bCs/>
          <w:color w:val="000000" w:themeColor="text1"/>
          <w:sz w:val="24"/>
          <w:szCs w:val="24"/>
        </w:rPr>
        <w:t>.csv”</w:t>
      </w:r>
    </w:p>
    <w:p w:rsidRPr="005965A9" w:rsidR="005965A9" w:rsidP="005965A9" w:rsidRDefault="005965A9" w14:paraId="0EF4AC12" w14:textId="77777777">
      <w:pPr>
        <w:pStyle w:val="ListParagraph"/>
        <w:rPr>
          <w:rFonts w:ascii="Aptos" w:hAnsi="Aptos" w:eastAsia="Aptos" w:cs="Aptos"/>
          <w:b/>
          <w:bCs/>
          <w:color w:val="000000" w:themeColor="text1"/>
          <w:sz w:val="24"/>
          <w:szCs w:val="24"/>
        </w:rPr>
      </w:pPr>
    </w:p>
    <w:p w:rsidR="005965A9" w:rsidP="005965A9" w:rsidRDefault="002C5C78" w14:paraId="6CC235F9" w14:textId="77777777">
      <w:pPr>
        <w:pStyle w:val="ListParagraph"/>
        <w:numPr>
          <w:ilvl w:val="0"/>
          <w:numId w:val="1"/>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 </w:t>
      </w:r>
      <w:r w:rsidRPr="624A31CF" w:rsidR="005965A9">
        <w:rPr>
          <w:rFonts w:ascii="Aptos" w:hAnsi="Aptos" w:eastAsia="Aptos" w:cs="Aptos"/>
          <w:color w:val="000000" w:themeColor="text1"/>
          <w:sz w:val="24"/>
          <w:szCs w:val="24"/>
        </w:rPr>
        <w:t xml:space="preserve">Push </w:t>
      </w:r>
      <w:r w:rsidRPr="5D90F23A" w:rsidR="005965A9">
        <w:rPr>
          <w:rFonts w:ascii="Aptos" w:hAnsi="Aptos" w:eastAsia="Aptos" w:cs="Aptos"/>
          <w:color w:val="000000" w:themeColor="text1"/>
          <w:sz w:val="24"/>
          <w:szCs w:val="24"/>
        </w:rPr>
        <w:t>“</w:t>
      </w:r>
      <w:r w:rsidRPr="624A31CF" w:rsidR="005965A9">
        <w:rPr>
          <w:rFonts w:ascii="Aptos" w:hAnsi="Aptos" w:eastAsia="Aptos" w:cs="Aptos"/>
          <w:color w:val="000000" w:themeColor="text1"/>
          <w:sz w:val="24"/>
          <w:szCs w:val="24"/>
        </w:rPr>
        <w:t>enter</w:t>
      </w:r>
      <w:r w:rsidRPr="00E30842" w:rsidR="005965A9">
        <w:rPr>
          <w:rFonts w:ascii="Aptos" w:hAnsi="Aptos" w:eastAsia="Aptos" w:cs="Aptos"/>
          <w:color w:val="000000" w:themeColor="text1"/>
          <w:sz w:val="24"/>
          <w:szCs w:val="24"/>
        </w:rPr>
        <w:t xml:space="preserve">” on your </w:t>
      </w:r>
      <w:r w:rsidRPr="663B8D8A" w:rsidR="005965A9">
        <w:rPr>
          <w:rFonts w:ascii="Aptos" w:hAnsi="Aptos" w:eastAsia="Aptos" w:cs="Aptos"/>
          <w:color w:val="000000" w:themeColor="text1"/>
          <w:sz w:val="24"/>
          <w:szCs w:val="24"/>
        </w:rPr>
        <w:t>keyboard</w:t>
      </w:r>
      <w:r w:rsidRPr="624A31CF" w:rsidR="005965A9">
        <w:rPr>
          <w:rFonts w:ascii="Aptos" w:hAnsi="Aptos" w:eastAsia="Aptos" w:cs="Aptos"/>
          <w:color w:val="000000" w:themeColor="text1"/>
          <w:sz w:val="24"/>
          <w:szCs w:val="24"/>
        </w:rPr>
        <w:t xml:space="preserve"> while the search bar</w:t>
      </w:r>
      <w:r w:rsidR="005965A9">
        <w:rPr>
          <w:rFonts w:ascii="Aptos" w:hAnsi="Aptos" w:eastAsia="Aptos" w:cs="Aptos"/>
          <w:color w:val="000000" w:themeColor="text1"/>
          <w:sz w:val="24"/>
          <w:szCs w:val="24"/>
        </w:rPr>
        <w:t xml:space="preserve"> is selected</w:t>
      </w:r>
      <w:r w:rsidRPr="624A31CF" w:rsidR="005965A9">
        <w:rPr>
          <w:rFonts w:ascii="Aptos" w:hAnsi="Aptos" w:eastAsia="Aptos" w:cs="Aptos"/>
          <w:color w:val="000000" w:themeColor="text1"/>
          <w:sz w:val="24"/>
          <w:szCs w:val="24"/>
        </w:rPr>
        <w:t xml:space="preserve"> or click the green magnifying glass to </w:t>
      </w:r>
      <w:r w:rsidR="005965A9">
        <w:rPr>
          <w:rFonts w:ascii="Aptos" w:hAnsi="Aptos" w:eastAsia="Aptos" w:cs="Aptos"/>
          <w:color w:val="000000" w:themeColor="text1"/>
          <w:sz w:val="24"/>
          <w:szCs w:val="24"/>
        </w:rPr>
        <w:t>submit</w:t>
      </w:r>
      <w:r w:rsidRPr="624A31CF" w:rsidR="005965A9">
        <w:rPr>
          <w:rFonts w:ascii="Aptos" w:hAnsi="Aptos" w:eastAsia="Aptos" w:cs="Aptos"/>
          <w:color w:val="000000" w:themeColor="text1"/>
          <w:sz w:val="24"/>
          <w:szCs w:val="24"/>
        </w:rPr>
        <w:t xml:space="preserve"> the</w:t>
      </w:r>
      <w:r w:rsidR="005965A9">
        <w:rPr>
          <w:rFonts w:ascii="Aptos" w:hAnsi="Aptos" w:eastAsia="Aptos" w:cs="Aptos"/>
          <w:color w:val="000000" w:themeColor="text1"/>
          <w:sz w:val="24"/>
          <w:szCs w:val="24"/>
        </w:rPr>
        <w:t xml:space="preserve"> new</w:t>
      </w:r>
      <w:r w:rsidRPr="624A31CF" w:rsidR="005965A9">
        <w:rPr>
          <w:rFonts w:ascii="Aptos" w:hAnsi="Aptos" w:eastAsia="Aptos" w:cs="Aptos"/>
          <w:color w:val="000000" w:themeColor="text1"/>
          <w:sz w:val="24"/>
          <w:szCs w:val="24"/>
        </w:rPr>
        <w:t xml:space="preserve"> query.</w:t>
      </w:r>
    </w:p>
    <w:p w:rsidRPr="00760B58" w:rsidR="005965A9" w:rsidP="00760B58" w:rsidRDefault="005965A9" w14:paraId="719D7748" w14:textId="23CE907F">
      <w:pPr>
        <w:ind w:firstLine="720"/>
        <w:rPr>
          <w:rFonts w:ascii="Aptos" w:hAnsi="Aptos" w:eastAsia="Aptos" w:cs="Aptos"/>
          <w:b/>
          <w:bCs/>
          <w:color w:val="000000" w:themeColor="text1"/>
          <w:sz w:val="24"/>
          <w:szCs w:val="24"/>
        </w:rPr>
      </w:pPr>
      <w:r w:rsidRPr="00760B58">
        <w:rPr>
          <w:rFonts w:ascii="Aptos" w:hAnsi="Aptos" w:eastAsia="Aptos" w:cs="Aptos"/>
          <w:b/>
          <w:bCs/>
          <w:color w:val="000000" w:themeColor="text1"/>
          <w:sz w:val="24"/>
          <w:szCs w:val="24"/>
        </w:rPr>
        <w:t xml:space="preserve">Question </w:t>
      </w:r>
      <w:r w:rsidRPr="00760B58" w:rsidR="00760B58">
        <w:rPr>
          <w:rFonts w:ascii="Aptos" w:hAnsi="Aptos" w:eastAsia="Aptos" w:cs="Aptos"/>
          <w:b/>
          <w:bCs/>
          <w:color w:val="000000" w:themeColor="text1"/>
          <w:sz w:val="24"/>
          <w:szCs w:val="24"/>
        </w:rPr>
        <w:t>#8</w:t>
      </w:r>
      <w:r w:rsidRPr="00760B58">
        <w:rPr>
          <w:rFonts w:ascii="Aptos" w:hAnsi="Aptos" w:eastAsia="Aptos" w:cs="Aptos"/>
          <w:b/>
          <w:bCs/>
          <w:color w:val="000000" w:themeColor="text1"/>
          <w:sz w:val="24"/>
          <w:szCs w:val="24"/>
        </w:rPr>
        <w:t>: Did the view change to have more card previews?</w:t>
      </w:r>
    </w:p>
    <w:p w:rsidR="005965A9" w:rsidP="005965A9" w:rsidRDefault="005965A9" w14:paraId="40F5FFAA" w14:textId="1E5DCE06">
      <w:pPr>
        <w:rPr>
          <w:rFonts w:ascii="Aptos" w:hAnsi="Aptos" w:eastAsia="Aptos" w:cs="Aptos"/>
          <w:color w:val="000000" w:themeColor="text1"/>
          <w:sz w:val="24"/>
          <w:szCs w:val="24"/>
        </w:rPr>
      </w:pPr>
      <w:r w:rsidRPr="624A31CF">
        <w:rPr>
          <w:rFonts w:ascii="Aptos" w:hAnsi="Aptos" w:eastAsia="Aptos" w:cs="Aptos"/>
          <w:color w:val="000000" w:themeColor="text1"/>
          <w:sz w:val="24"/>
          <w:szCs w:val="24"/>
        </w:rPr>
        <w:t xml:space="preserve">If </w:t>
      </w:r>
      <w:r w:rsidR="000D79FC">
        <w:rPr>
          <w:rFonts w:ascii="Aptos" w:hAnsi="Aptos" w:eastAsia="Aptos" w:cs="Aptos"/>
          <w:color w:val="000000" w:themeColor="text1"/>
          <w:sz w:val="24"/>
          <w:szCs w:val="24"/>
        </w:rPr>
        <w:t xml:space="preserve">the view did </w:t>
      </w:r>
      <w:r w:rsidRPr="624A31CF">
        <w:rPr>
          <w:rFonts w:ascii="Aptos" w:hAnsi="Aptos" w:eastAsia="Aptos" w:cs="Aptos"/>
          <w:color w:val="000000" w:themeColor="text1"/>
          <w:sz w:val="24"/>
          <w:szCs w:val="24"/>
        </w:rPr>
        <w:t>not</w:t>
      </w:r>
      <w:r w:rsidR="000D79FC">
        <w:rPr>
          <w:rFonts w:ascii="Aptos" w:hAnsi="Aptos" w:eastAsia="Aptos" w:cs="Aptos"/>
          <w:color w:val="000000" w:themeColor="text1"/>
          <w:sz w:val="24"/>
          <w:szCs w:val="24"/>
        </w:rPr>
        <w:t xml:space="preserve"> change</w:t>
      </w:r>
      <w:r w:rsidRPr="624A31CF">
        <w:rPr>
          <w:rFonts w:ascii="Aptos" w:hAnsi="Aptos" w:eastAsia="Aptos" w:cs="Aptos"/>
          <w:color w:val="000000" w:themeColor="text1"/>
          <w:sz w:val="24"/>
          <w:szCs w:val="24"/>
        </w:rPr>
        <w:t>, click the refresh button on your browser.</w:t>
      </w:r>
    </w:p>
    <w:p w:rsidRPr="000D79FC" w:rsidR="005965A9" w:rsidP="000D79FC" w:rsidRDefault="005965A9" w14:paraId="385DF600" w14:textId="3E80B217">
      <w:pPr>
        <w:ind w:left="720"/>
        <w:rPr>
          <w:rFonts w:ascii="Aptos" w:hAnsi="Aptos" w:eastAsia="Aptos" w:cs="Aptos"/>
          <w:b/>
          <w:bCs/>
          <w:color w:val="000000" w:themeColor="text1"/>
          <w:sz w:val="24"/>
          <w:szCs w:val="24"/>
        </w:rPr>
      </w:pPr>
      <w:r w:rsidRPr="000D79FC">
        <w:rPr>
          <w:rFonts w:ascii="Aptos" w:hAnsi="Aptos" w:eastAsia="Aptos" w:cs="Aptos"/>
          <w:b/>
          <w:bCs/>
          <w:color w:val="000000" w:themeColor="text1"/>
          <w:sz w:val="24"/>
          <w:szCs w:val="24"/>
        </w:rPr>
        <w:t xml:space="preserve">Question </w:t>
      </w:r>
      <w:r w:rsidRPr="000D79FC" w:rsidR="000D79FC">
        <w:rPr>
          <w:rFonts w:ascii="Aptos" w:hAnsi="Aptos" w:eastAsia="Aptos" w:cs="Aptos"/>
          <w:b/>
          <w:bCs/>
          <w:color w:val="000000" w:themeColor="text1"/>
          <w:sz w:val="24"/>
          <w:szCs w:val="24"/>
        </w:rPr>
        <w:t>#9</w:t>
      </w:r>
      <w:r w:rsidRPr="000D79FC">
        <w:rPr>
          <w:rFonts w:ascii="Aptos" w:hAnsi="Aptos" w:eastAsia="Aptos" w:cs="Aptos"/>
          <w:b/>
          <w:bCs/>
          <w:color w:val="000000" w:themeColor="text1"/>
          <w:sz w:val="24"/>
          <w:szCs w:val="24"/>
        </w:rPr>
        <w:t>: Did you have to push the refresh button to view more card previews?</w:t>
      </w:r>
    </w:p>
    <w:p w:rsidR="00D825A9" w:rsidP="00D825A9" w:rsidRDefault="00D825A9" w14:paraId="7DA96252" w14:textId="3AE2DE14">
      <w:p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Like before, you should see groups of text corresponding to each tactic category. </w:t>
      </w:r>
      <w:r w:rsidR="00F070DB">
        <w:rPr>
          <w:rFonts w:ascii="Aptos" w:hAnsi="Aptos" w:eastAsia="Aptos" w:cs="Aptos"/>
          <w:color w:val="000000" w:themeColor="text1"/>
          <w:sz w:val="24"/>
          <w:szCs w:val="24"/>
        </w:rPr>
        <w:t>There should be more tactic categories</w:t>
      </w:r>
      <w:r w:rsidR="003B27DA">
        <w:rPr>
          <w:rFonts w:ascii="Aptos" w:hAnsi="Aptos" w:eastAsia="Aptos" w:cs="Aptos"/>
          <w:color w:val="000000" w:themeColor="text1"/>
          <w:sz w:val="24"/>
          <w:szCs w:val="24"/>
        </w:rPr>
        <w:t xml:space="preserve"> than before</w:t>
      </w:r>
      <w:r w:rsidR="00792A68">
        <w:rPr>
          <w:rFonts w:ascii="Aptos" w:hAnsi="Aptos" w:eastAsia="Aptos" w:cs="Aptos"/>
          <w:color w:val="000000" w:themeColor="text1"/>
          <w:sz w:val="24"/>
          <w:szCs w:val="24"/>
        </w:rPr>
        <w:t>.</w:t>
      </w:r>
    </w:p>
    <w:p w:rsidRPr="00AF2E65" w:rsidR="00792A68" w:rsidP="00792A68" w:rsidRDefault="003B27DA" w14:paraId="27737072" w14:textId="0A764280">
      <w:pPr>
        <w:ind w:left="720"/>
        <w:rPr>
          <w:rFonts w:ascii="Aptos" w:hAnsi="Aptos" w:eastAsia="Aptos" w:cs="Aptos"/>
          <w:b/>
          <w:bCs/>
          <w:color w:val="000000" w:themeColor="text1"/>
          <w:sz w:val="24"/>
          <w:szCs w:val="24"/>
        </w:rPr>
      </w:pPr>
      <w:r w:rsidRPr="000D79FC">
        <w:rPr>
          <w:rFonts w:ascii="Aptos" w:hAnsi="Aptos" w:eastAsia="Aptos" w:cs="Aptos"/>
          <w:b/>
          <w:bCs/>
          <w:color w:val="000000" w:themeColor="text1"/>
          <w:sz w:val="24"/>
          <w:szCs w:val="24"/>
        </w:rPr>
        <w:t>Question #</w:t>
      </w:r>
      <w:r>
        <w:rPr>
          <w:rFonts w:ascii="Aptos" w:hAnsi="Aptos" w:eastAsia="Aptos" w:cs="Aptos"/>
          <w:b/>
          <w:bCs/>
          <w:color w:val="000000" w:themeColor="text1"/>
          <w:sz w:val="24"/>
          <w:szCs w:val="24"/>
        </w:rPr>
        <w:t>10</w:t>
      </w:r>
      <w:r w:rsidRPr="000D79FC">
        <w:rPr>
          <w:rFonts w:ascii="Aptos" w:hAnsi="Aptos" w:eastAsia="Aptos" w:cs="Aptos"/>
          <w:b/>
          <w:bCs/>
          <w:color w:val="000000" w:themeColor="text1"/>
          <w:sz w:val="24"/>
          <w:szCs w:val="24"/>
        </w:rPr>
        <w:t xml:space="preserve">: </w:t>
      </w:r>
      <w:r>
        <w:rPr>
          <w:rFonts w:ascii="Aptos" w:hAnsi="Aptos" w:eastAsia="Aptos" w:cs="Aptos"/>
          <w:b/>
          <w:bCs/>
          <w:color w:val="000000" w:themeColor="text1"/>
          <w:sz w:val="24"/>
          <w:szCs w:val="24"/>
        </w:rPr>
        <w:t>How many tactic categories (columns) are listed at the top of the screen?</w:t>
      </w:r>
    </w:p>
    <w:p w:rsidR="00C57123" w:rsidP="00296D3A" w:rsidRDefault="00792A68" w14:paraId="1F05EB4A" w14:textId="2E564E88">
      <w:pPr>
        <w:pStyle w:val="ListParagraph"/>
        <w:numPr>
          <w:ilvl w:val="0"/>
          <w:numId w:val="1"/>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Locate the tactic category labeled as “Initial </w:t>
      </w:r>
      <w:r w:rsidR="00F23F8F">
        <w:rPr>
          <w:rFonts w:ascii="Aptos" w:hAnsi="Aptos" w:eastAsia="Aptos" w:cs="Aptos"/>
          <w:color w:val="000000" w:themeColor="text1"/>
          <w:sz w:val="24"/>
          <w:szCs w:val="24"/>
        </w:rPr>
        <w:t>Access”.</w:t>
      </w:r>
    </w:p>
    <w:p w:rsidRPr="00F23F8F" w:rsidR="00792A68" w:rsidP="00F23F8F" w:rsidRDefault="00792A68" w14:paraId="311E6771" w14:textId="26644ECF">
      <w:pPr>
        <w:ind w:left="720"/>
        <w:rPr>
          <w:rFonts w:ascii="Aptos" w:hAnsi="Aptos" w:eastAsia="Aptos" w:cs="Aptos"/>
          <w:b/>
          <w:bCs/>
          <w:color w:val="000000" w:themeColor="text1"/>
          <w:sz w:val="24"/>
          <w:szCs w:val="24"/>
        </w:rPr>
      </w:pPr>
      <w:r w:rsidRPr="00792A68">
        <w:rPr>
          <w:rFonts w:ascii="Aptos" w:hAnsi="Aptos" w:eastAsia="Aptos" w:cs="Aptos"/>
          <w:b/>
          <w:bCs/>
          <w:color w:val="000000" w:themeColor="text1"/>
          <w:sz w:val="24"/>
          <w:szCs w:val="24"/>
        </w:rPr>
        <w:t>Question #1</w:t>
      </w:r>
      <w:r>
        <w:rPr>
          <w:rFonts w:ascii="Aptos" w:hAnsi="Aptos" w:eastAsia="Aptos" w:cs="Aptos"/>
          <w:b/>
          <w:bCs/>
          <w:color w:val="000000" w:themeColor="text1"/>
          <w:sz w:val="24"/>
          <w:szCs w:val="24"/>
        </w:rPr>
        <w:t>1</w:t>
      </w:r>
      <w:r w:rsidRPr="00792A68">
        <w:rPr>
          <w:rFonts w:ascii="Aptos" w:hAnsi="Aptos" w:eastAsia="Aptos" w:cs="Aptos"/>
          <w:b/>
          <w:bCs/>
          <w:color w:val="000000" w:themeColor="text1"/>
          <w:sz w:val="24"/>
          <w:szCs w:val="24"/>
        </w:rPr>
        <w:t xml:space="preserve">: </w:t>
      </w:r>
      <w:r w:rsidR="00987FC5">
        <w:rPr>
          <w:rFonts w:ascii="Aptos" w:hAnsi="Aptos" w:eastAsia="Aptos" w:cs="Aptos"/>
          <w:b/>
          <w:bCs/>
          <w:color w:val="000000" w:themeColor="text1"/>
          <w:sz w:val="24"/>
          <w:szCs w:val="24"/>
        </w:rPr>
        <w:t xml:space="preserve">Does the first card preview in this column contain the </w:t>
      </w:r>
      <w:r w:rsidR="00F0474E">
        <w:rPr>
          <w:rFonts w:ascii="Aptos" w:hAnsi="Aptos" w:eastAsia="Aptos" w:cs="Aptos"/>
          <w:b/>
          <w:bCs/>
          <w:color w:val="000000" w:themeColor="text1"/>
          <w:sz w:val="24"/>
          <w:szCs w:val="24"/>
        </w:rPr>
        <w:t>technique ID and technique</w:t>
      </w:r>
      <w:r w:rsidR="00F23F8F">
        <w:rPr>
          <w:rFonts w:ascii="Aptos" w:hAnsi="Aptos" w:eastAsia="Aptos" w:cs="Aptos"/>
          <w:b/>
          <w:bCs/>
          <w:color w:val="000000" w:themeColor="text1"/>
          <w:sz w:val="24"/>
          <w:szCs w:val="24"/>
        </w:rPr>
        <w:t xml:space="preserve"> name</w:t>
      </w:r>
      <w:r w:rsidR="00F0474E">
        <w:rPr>
          <w:rFonts w:ascii="Aptos" w:hAnsi="Aptos" w:eastAsia="Aptos" w:cs="Aptos"/>
          <w:b/>
          <w:bCs/>
          <w:color w:val="000000" w:themeColor="text1"/>
          <w:sz w:val="24"/>
          <w:szCs w:val="24"/>
        </w:rPr>
        <w:t xml:space="preserve"> “T1189 – Drive-by Compromise”?</w:t>
      </w:r>
    </w:p>
    <w:p w:rsidR="12AA61AB" w:rsidP="00296D3A" w:rsidRDefault="002C5C78" w14:paraId="6D55DAE4" w14:textId="15DF0C54">
      <w:pPr>
        <w:pStyle w:val="ListParagraph"/>
        <w:numPr>
          <w:ilvl w:val="0"/>
          <w:numId w:val="1"/>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On your screen, there should be a </w:t>
      </w:r>
      <w:r w:rsidR="00F62E7A">
        <w:rPr>
          <w:rFonts w:ascii="Aptos" w:hAnsi="Aptos" w:eastAsia="Aptos" w:cs="Aptos"/>
          <w:color w:val="000000" w:themeColor="text1"/>
          <w:sz w:val="24"/>
          <w:szCs w:val="24"/>
        </w:rPr>
        <w:t>box</w:t>
      </w:r>
      <w:r w:rsidR="00BA485C">
        <w:rPr>
          <w:rFonts w:ascii="Aptos" w:hAnsi="Aptos" w:eastAsia="Aptos" w:cs="Aptos"/>
          <w:color w:val="000000" w:themeColor="text1"/>
          <w:sz w:val="24"/>
          <w:szCs w:val="24"/>
        </w:rPr>
        <w:t xml:space="preserve"> containing </w:t>
      </w:r>
      <w:r w:rsidR="00F62E7A">
        <w:rPr>
          <w:rFonts w:ascii="Aptos" w:hAnsi="Aptos" w:eastAsia="Aptos" w:cs="Aptos"/>
          <w:color w:val="000000" w:themeColor="text1"/>
          <w:sz w:val="24"/>
          <w:szCs w:val="24"/>
        </w:rPr>
        <w:t>information from the dataset.</w:t>
      </w:r>
      <w:r w:rsidR="001F35B6">
        <w:rPr>
          <w:rFonts w:ascii="Aptos" w:hAnsi="Aptos" w:eastAsia="Aptos" w:cs="Aptos"/>
          <w:color w:val="000000" w:themeColor="text1"/>
          <w:sz w:val="24"/>
          <w:szCs w:val="24"/>
        </w:rPr>
        <w:t xml:space="preserve"> You may need to use the far right scroll bar </w:t>
      </w:r>
      <w:r w:rsidRPr="237E7793" w:rsidR="071DDCD8">
        <w:rPr>
          <w:rFonts w:ascii="Aptos" w:hAnsi="Aptos" w:eastAsia="Aptos" w:cs="Aptos"/>
          <w:color w:val="000000" w:themeColor="text1"/>
          <w:sz w:val="24"/>
          <w:szCs w:val="24"/>
        </w:rPr>
        <w:t>of your browser’s window</w:t>
      </w:r>
      <w:r w:rsidRPr="237E7793" w:rsidR="7A36908D">
        <w:rPr>
          <w:rFonts w:ascii="Aptos" w:hAnsi="Aptos" w:eastAsia="Aptos" w:cs="Aptos"/>
          <w:color w:val="000000" w:themeColor="text1"/>
          <w:sz w:val="24"/>
          <w:szCs w:val="24"/>
        </w:rPr>
        <w:t xml:space="preserve"> </w:t>
      </w:r>
      <w:r w:rsidR="001F35B6">
        <w:rPr>
          <w:rFonts w:ascii="Aptos" w:hAnsi="Aptos" w:eastAsia="Aptos" w:cs="Aptos"/>
          <w:color w:val="000000" w:themeColor="text1"/>
          <w:sz w:val="24"/>
          <w:szCs w:val="24"/>
        </w:rPr>
        <w:t>to scroll down and see it.</w:t>
      </w:r>
      <w:r w:rsidR="001763CF">
        <w:rPr>
          <w:rFonts w:ascii="Aptos" w:hAnsi="Aptos" w:eastAsia="Aptos" w:cs="Aptos"/>
          <w:color w:val="000000" w:themeColor="text1"/>
          <w:sz w:val="24"/>
          <w:szCs w:val="24"/>
        </w:rPr>
        <w:t xml:space="preserve"> </w:t>
      </w:r>
      <w:r w:rsidR="004D6A03">
        <w:rPr>
          <w:rFonts w:ascii="Aptos" w:hAnsi="Aptos" w:eastAsia="Aptos" w:cs="Aptos"/>
          <w:color w:val="000000" w:themeColor="text1"/>
          <w:sz w:val="24"/>
          <w:szCs w:val="24"/>
        </w:rPr>
        <w:t>You</w:t>
      </w:r>
      <w:r w:rsidR="004D7889">
        <w:rPr>
          <w:rFonts w:ascii="Aptos" w:hAnsi="Aptos" w:eastAsia="Aptos" w:cs="Aptos"/>
          <w:color w:val="000000" w:themeColor="text1"/>
          <w:sz w:val="24"/>
          <w:szCs w:val="24"/>
        </w:rPr>
        <w:t xml:space="preserve"> should be able to grab </w:t>
      </w:r>
      <w:r w:rsidR="004D6A03">
        <w:rPr>
          <w:rFonts w:ascii="Aptos" w:hAnsi="Aptos" w:eastAsia="Aptos" w:cs="Aptos"/>
          <w:color w:val="000000" w:themeColor="text1"/>
          <w:sz w:val="24"/>
          <w:szCs w:val="24"/>
        </w:rPr>
        <w:t>the top edge of this box</w:t>
      </w:r>
      <w:r w:rsidR="004D7889">
        <w:rPr>
          <w:rFonts w:ascii="Aptos" w:hAnsi="Aptos" w:eastAsia="Aptos" w:cs="Aptos"/>
          <w:color w:val="000000" w:themeColor="text1"/>
          <w:sz w:val="24"/>
          <w:szCs w:val="24"/>
        </w:rPr>
        <w:t xml:space="preserve"> and drag it up or down.</w:t>
      </w:r>
      <w:r w:rsidR="00D04E8F">
        <w:rPr>
          <w:rFonts w:ascii="Aptos" w:hAnsi="Aptos" w:eastAsia="Aptos" w:cs="Aptos"/>
          <w:color w:val="000000" w:themeColor="text1"/>
          <w:sz w:val="24"/>
          <w:szCs w:val="24"/>
        </w:rPr>
        <w:t xml:space="preserve"> The box look</w:t>
      </w:r>
      <w:r w:rsidR="00C176A2">
        <w:rPr>
          <w:rFonts w:ascii="Aptos" w:hAnsi="Aptos" w:eastAsia="Aptos" w:cs="Aptos"/>
          <w:color w:val="000000" w:themeColor="text1"/>
          <w:sz w:val="24"/>
          <w:szCs w:val="24"/>
        </w:rPr>
        <w:t>s</w:t>
      </w:r>
      <w:r w:rsidR="00D04E8F">
        <w:rPr>
          <w:rFonts w:ascii="Aptos" w:hAnsi="Aptos" w:eastAsia="Aptos" w:cs="Aptos"/>
          <w:color w:val="000000" w:themeColor="text1"/>
          <w:sz w:val="24"/>
          <w:szCs w:val="24"/>
        </w:rPr>
        <w:t xml:space="preserve"> like this:</w:t>
      </w:r>
      <w:r w:rsidR="00BA485C">
        <w:rPr>
          <w:rFonts w:ascii="Aptos" w:hAnsi="Aptos" w:eastAsia="Aptos" w:cs="Aptos"/>
          <w:color w:val="000000" w:themeColor="text1"/>
          <w:sz w:val="24"/>
          <w:szCs w:val="24"/>
        </w:rPr>
        <w:t xml:space="preserve"> </w:t>
      </w:r>
    </w:p>
    <w:p w:rsidRPr="00C176A2" w:rsidR="00C176A2" w:rsidP="002C1632" w:rsidRDefault="00045EFA" w14:paraId="05FD6E85" w14:textId="1B7EF2ED">
      <w:pPr>
        <w:rPr>
          <w:rFonts w:ascii="Aptos" w:hAnsi="Aptos" w:eastAsia="Aptos" w:cs="Aptos"/>
          <w:color w:val="000000" w:themeColor="text1"/>
          <w:sz w:val="24"/>
          <w:szCs w:val="24"/>
        </w:rPr>
      </w:pPr>
      <w:r w:rsidRPr="00045EFA">
        <w:rPr>
          <w:rFonts w:ascii="Aptos" w:hAnsi="Aptos" w:eastAsia="Aptos" w:cs="Aptos"/>
          <w:noProof/>
          <w:color w:val="000000" w:themeColor="text1"/>
          <w:sz w:val="24"/>
          <w:szCs w:val="24"/>
        </w:rPr>
        <w:drawing>
          <wp:inline distT="0" distB="0" distL="0" distR="0" wp14:anchorId="703A217F" wp14:editId="4ED17AB2">
            <wp:extent cx="5943600" cy="2717800"/>
            <wp:effectExtent l="0" t="0" r="0" b="6350"/>
            <wp:docPr id="27244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5779" name="Picture 1" descr="A screenshot of a computer&#10;&#10;Description automatically generated"/>
                    <pic:cNvPicPr/>
                  </pic:nvPicPr>
                  <pic:blipFill>
                    <a:blip r:embed="rId32"/>
                    <a:stretch>
                      <a:fillRect/>
                    </a:stretch>
                  </pic:blipFill>
                  <pic:spPr>
                    <a:xfrm>
                      <a:off x="0" y="0"/>
                      <a:ext cx="5943600" cy="2717800"/>
                    </a:xfrm>
                    <a:prstGeom prst="rect">
                      <a:avLst/>
                    </a:prstGeom>
                  </pic:spPr>
                </pic:pic>
              </a:graphicData>
            </a:graphic>
          </wp:inline>
        </w:drawing>
      </w:r>
    </w:p>
    <w:p w:rsidR="00BC3B40" w:rsidP="00BC3B40" w:rsidRDefault="00BC3B40" w14:paraId="6FCEBF56" w14:textId="329B2EBE">
      <w:pPr>
        <w:ind w:left="720"/>
        <w:rPr>
          <w:rFonts w:ascii="Aptos" w:hAnsi="Aptos" w:eastAsia="Aptos" w:cs="Aptos"/>
          <w:b/>
          <w:bCs/>
          <w:color w:val="000000" w:themeColor="text1"/>
          <w:sz w:val="24"/>
          <w:szCs w:val="24"/>
        </w:rPr>
      </w:pPr>
      <w:r>
        <w:rPr>
          <w:rFonts w:ascii="Aptos" w:hAnsi="Aptos" w:eastAsia="Aptos" w:cs="Aptos"/>
          <w:b/>
          <w:bCs/>
          <w:color w:val="000000" w:themeColor="text1"/>
          <w:sz w:val="24"/>
          <w:szCs w:val="24"/>
        </w:rPr>
        <w:t>Question #</w:t>
      </w:r>
      <w:r w:rsidR="007B0B51">
        <w:rPr>
          <w:rFonts w:ascii="Aptos" w:hAnsi="Aptos" w:eastAsia="Aptos" w:cs="Aptos"/>
          <w:b/>
          <w:bCs/>
          <w:color w:val="000000" w:themeColor="text1"/>
          <w:sz w:val="24"/>
          <w:szCs w:val="24"/>
        </w:rPr>
        <w:t>12</w:t>
      </w:r>
      <w:r>
        <w:rPr>
          <w:rFonts w:ascii="Aptos" w:hAnsi="Aptos" w:eastAsia="Aptos" w:cs="Aptos"/>
          <w:b/>
          <w:bCs/>
          <w:color w:val="000000" w:themeColor="text1"/>
          <w:sz w:val="24"/>
          <w:szCs w:val="24"/>
        </w:rPr>
        <w:t>: Were you able to successfully move the box up and down?</w:t>
      </w:r>
    </w:p>
    <w:p w:rsidR="00BC3B40" w:rsidP="00BC3B40" w:rsidRDefault="00BC3B40" w14:paraId="59D05FB8" w14:textId="733CF208">
      <w:pPr>
        <w:pStyle w:val="ListParagraph"/>
        <w:numPr>
          <w:ilvl w:val="0"/>
          <w:numId w:val="1"/>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 </w:t>
      </w:r>
      <w:r w:rsidR="001733E3">
        <w:rPr>
          <w:rFonts w:ascii="Aptos" w:hAnsi="Aptos" w:eastAsia="Aptos" w:cs="Aptos"/>
          <w:color w:val="000000" w:themeColor="text1"/>
          <w:sz w:val="24"/>
          <w:szCs w:val="24"/>
        </w:rPr>
        <w:t>Use the mouse to drag this box out of the way until you can view the full visualization window.</w:t>
      </w:r>
      <w:r w:rsidR="00FB490C">
        <w:rPr>
          <w:rFonts w:ascii="Aptos" w:hAnsi="Aptos" w:eastAsia="Aptos" w:cs="Aptos"/>
          <w:color w:val="000000" w:themeColor="text1"/>
          <w:sz w:val="24"/>
          <w:szCs w:val="24"/>
        </w:rPr>
        <w:t xml:space="preserve"> You may need to use the furthest right scroll bar </w:t>
      </w:r>
      <w:r w:rsidRPr="237E7793" w:rsidR="4DD79DF1">
        <w:rPr>
          <w:rFonts w:ascii="Aptos" w:hAnsi="Aptos" w:eastAsia="Aptos" w:cs="Aptos"/>
          <w:color w:val="000000" w:themeColor="text1"/>
          <w:sz w:val="24"/>
          <w:szCs w:val="24"/>
        </w:rPr>
        <w:t>of your browser’s window</w:t>
      </w:r>
      <w:r w:rsidRPr="237E7793" w:rsidR="338F4E73">
        <w:rPr>
          <w:rFonts w:ascii="Aptos" w:hAnsi="Aptos" w:eastAsia="Aptos" w:cs="Aptos"/>
          <w:color w:val="000000" w:themeColor="text1"/>
          <w:sz w:val="24"/>
          <w:szCs w:val="24"/>
        </w:rPr>
        <w:t xml:space="preserve"> </w:t>
      </w:r>
      <w:r w:rsidR="00D65192">
        <w:rPr>
          <w:rFonts w:ascii="Aptos" w:hAnsi="Aptos" w:eastAsia="Aptos" w:cs="Aptos"/>
          <w:color w:val="000000" w:themeColor="text1"/>
          <w:sz w:val="24"/>
          <w:szCs w:val="24"/>
        </w:rPr>
        <w:t>to move the screen down.</w:t>
      </w:r>
      <w:r w:rsidR="00C603E6">
        <w:rPr>
          <w:rFonts w:ascii="Aptos" w:hAnsi="Aptos" w:eastAsia="Aptos" w:cs="Aptos"/>
          <w:color w:val="000000" w:themeColor="text1"/>
          <w:sz w:val="24"/>
          <w:szCs w:val="24"/>
        </w:rPr>
        <w:t xml:space="preserve"> </w:t>
      </w:r>
      <w:r w:rsidR="009F446E">
        <w:rPr>
          <w:rFonts w:ascii="Aptos" w:hAnsi="Aptos" w:eastAsia="Aptos" w:cs="Aptos"/>
          <w:color w:val="000000" w:themeColor="text1"/>
          <w:sz w:val="24"/>
          <w:szCs w:val="24"/>
        </w:rPr>
        <w:t>You</w:t>
      </w:r>
      <w:r w:rsidR="00CB6F96">
        <w:rPr>
          <w:rFonts w:ascii="Aptos" w:hAnsi="Aptos" w:eastAsia="Aptos" w:cs="Aptos"/>
          <w:color w:val="000000" w:themeColor="text1"/>
          <w:sz w:val="24"/>
          <w:szCs w:val="24"/>
        </w:rPr>
        <w:t>r screen should</w:t>
      </w:r>
      <w:r w:rsidR="00C603E6">
        <w:rPr>
          <w:rFonts w:ascii="Aptos" w:hAnsi="Aptos" w:eastAsia="Aptos" w:cs="Aptos"/>
          <w:color w:val="000000" w:themeColor="text1"/>
          <w:sz w:val="24"/>
          <w:szCs w:val="24"/>
        </w:rPr>
        <w:t xml:space="preserve"> look like below:</w:t>
      </w:r>
    </w:p>
    <w:p w:rsidRPr="00CB6F96" w:rsidR="00CB6F96" w:rsidP="00CB6F96" w:rsidRDefault="00D65192" w14:paraId="0A99D060" w14:textId="1E03D1C0">
      <w:pPr>
        <w:rPr>
          <w:rFonts w:ascii="Aptos" w:hAnsi="Aptos" w:eastAsia="Aptos" w:cs="Aptos"/>
          <w:color w:val="000000" w:themeColor="text1"/>
          <w:sz w:val="24"/>
          <w:szCs w:val="24"/>
        </w:rPr>
      </w:pPr>
      <w:r>
        <w:rPr>
          <w:noProof/>
        </w:rPr>
        <w:drawing>
          <wp:inline distT="0" distB="0" distL="0" distR="0" wp14:anchorId="13926734" wp14:editId="2444CD66">
            <wp:extent cx="5943600" cy="2522855"/>
            <wp:effectExtent l="0" t="0" r="0" b="0"/>
            <wp:docPr id="106268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162" name="Picture 1" descr="A screenshot of a computer&#10;&#10;Description automatically generated"/>
                    <pic:cNvPicPr/>
                  </pic:nvPicPr>
                  <pic:blipFill>
                    <a:blip r:embed="rId33"/>
                    <a:stretch>
                      <a:fillRect/>
                    </a:stretch>
                  </pic:blipFill>
                  <pic:spPr>
                    <a:xfrm>
                      <a:off x="0" y="0"/>
                      <a:ext cx="5943600" cy="2522855"/>
                    </a:xfrm>
                    <a:prstGeom prst="rect">
                      <a:avLst/>
                    </a:prstGeom>
                  </pic:spPr>
                </pic:pic>
              </a:graphicData>
            </a:graphic>
          </wp:inline>
        </w:drawing>
      </w:r>
    </w:p>
    <w:p w:rsidR="00C603E6" w:rsidP="00C603E6" w:rsidRDefault="007F4F52" w14:paraId="51E419E6" w14:textId="7D5D46CE">
      <w:pPr>
        <w:pStyle w:val="ListParagraph"/>
        <w:numPr>
          <w:ilvl w:val="0"/>
          <w:numId w:val="1"/>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 Navigate to the </w:t>
      </w:r>
      <w:r w:rsidR="002C1632">
        <w:rPr>
          <w:rFonts w:ascii="Aptos" w:hAnsi="Aptos" w:eastAsia="Aptos" w:cs="Aptos"/>
          <w:color w:val="000000" w:themeColor="text1"/>
          <w:sz w:val="24"/>
          <w:szCs w:val="24"/>
        </w:rPr>
        <w:t>right</w:t>
      </w:r>
      <w:r>
        <w:rPr>
          <w:rFonts w:ascii="Aptos" w:hAnsi="Aptos" w:eastAsia="Aptos" w:cs="Aptos"/>
          <w:color w:val="000000" w:themeColor="text1"/>
          <w:sz w:val="24"/>
          <w:szCs w:val="24"/>
        </w:rPr>
        <w:t xml:space="preserve"> side of the visualization window. You should see </w:t>
      </w:r>
      <w:r w:rsidR="001D159B">
        <w:rPr>
          <w:rFonts w:ascii="Aptos" w:hAnsi="Aptos" w:eastAsia="Aptos" w:cs="Aptos"/>
          <w:color w:val="000000" w:themeColor="text1"/>
          <w:sz w:val="24"/>
          <w:szCs w:val="24"/>
        </w:rPr>
        <w:t>two</w:t>
      </w:r>
      <w:r>
        <w:rPr>
          <w:rFonts w:ascii="Aptos" w:hAnsi="Aptos" w:eastAsia="Aptos" w:cs="Aptos"/>
          <w:color w:val="000000" w:themeColor="text1"/>
          <w:sz w:val="24"/>
          <w:szCs w:val="24"/>
        </w:rPr>
        <w:t xml:space="preserve"> scrollbar</w:t>
      </w:r>
      <w:r w:rsidR="001D159B">
        <w:rPr>
          <w:rFonts w:ascii="Aptos" w:hAnsi="Aptos" w:eastAsia="Aptos" w:cs="Aptos"/>
          <w:color w:val="000000" w:themeColor="text1"/>
          <w:sz w:val="24"/>
          <w:szCs w:val="24"/>
        </w:rPr>
        <w:t xml:space="preserve">s </w:t>
      </w:r>
      <w:r w:rsidR="002C1632">
        <w:rPr>
          <w:rFonts w:ascii="Aptos" w:hAnsi="Aptos" w:eastAsia="Aptos" w:cs="Aptos"/>
          <w:color w:val="000000" w:themeColor="text1"/>
          <w:sz w:val="24"/>
          <w:szCs w:val="24"/>
        </w:rPr>
        <w:t>like in the image above</w:t>
      </w:r>
      <w:r w:rsidR="0029585F">
        <w:rPr>
          <w:rFonts w:ascii="Aptos" w:hAnsi="Aptos" w:eastAsia="Aptos" w:cs="Aptos"/>
          <w:color w:val="000000" w:themeColor="text1"/>
          <w:sz w:val="24"/>
          <w:szCs w:val="24"/>
        </w:rPr>
        <w:t>.</w:t>
      </w:r>
      <w:r w:rsidR="00E33790">
        <w:rPr>
          <w:rFonts w:ascii="Aptos" w:hAnsi="Aptos" w:eastAsia="Aptos" w:cs="Aptos"/>
          <w:color w:val="000000" w:themeColor="text1"/>
          <w:sz w:val="24"/>
          <w:szCs w:val="24"/>
        </w:rPr>
        <w:t xml:space="preserve"> </w:t>
      </w:r>
      <w:r w:rsidR="0029585F">
        <w:rPr>
          <w:rFonts w:ascii="Aptos" w:hAnsi="Aptos" w:eastAsia="Aptos" w:cs="Aptos"/>
          <w:color w:val="000000" w:themeColor="text1"/>
          <w:sz w:val="24"/>
          <w:szCs w:val="24"/>
        </w:rPr>
        <w:t>Use your mouse to move the scrollbar</w:t>
      </w:r>
      <w:r w:rsidR="001D159B">
        <w:rPr>
          <w:rFonts w:ascii="Aptos" w:hAnsi="Aptos" w:eastAsia="Aptos" w:cs="Aptos"/>
          <w:color w:val="000000" w:themeColor="text1"/>
          <w:sz w:val="24"/>
          <w:szCs w:val="24"/>
        </w:rPr>
        <w:t xml:space="preserve"> that is </w:t>
      </w:r>
      <w:r w:rsidRPr="237E7793" w:rsidR="1FF10A00">
        <w:rPr>
          <w:rFonts w:ascii="Aptos" w:hAnsi="Aptos" w:eastAsia="Aptos" w:cs="Aptos"/>
          <w:color w:val="000000" w:themeColor="text1"/>
          <w:sz w:val="24"/>
          <w:szCs w:val="24"/>
        </w:rPr>
        <w:t>clo</w:t>
      </w:r>
      <w:r w:rsidRPr="237E7793" w:rsidR="5C15F1CD">
        <w:rPr>
          <w:rFonts w:ascii="Aptos" w:hAnsi="Aptos" w:eastAsia="Aptos" w:cs="Aptos"/>
          <w:color w:val="000000" w:themeColor="text1"/>
          <w:sz w:val="24"/>
          <w:szCs w:val="24"/>
        </w:rPr>
        <w:t>sest</w:t>
      </w:r>
      <w:r w:rsidR="00895BB9">
        <w:rPr>
          <w:rFonts w:ascii="Aptos" w:hAnsi="Aptos" w:eastAsia="Aptos" w:cs="Aptos"/>
          <w:color w:val="000000" w:themeColor="text1"/>
          <w:sz w:val="24"/>
          <w:szCs w:val="24"/>
        </w:rPr>
        <w:t xml:space="preserve"> to the text</w:t>
      </w:r>
      <w:r w:rsidR="0029585F">
        <w:rPr>
          <w:rFonts w:ascii="Aptos" w:hAnsi="Aptos" w:eastAsia="Aptos" w:cs="Aptos"/>
          <w:color w:val="000000" w:themeColor="text1"/>
          <w:sz w:val="24"/>
          <w:szCs w:val="24"/>
        </w:rPr>
        <w:t xml:space="preserve"> up and down.</w:t>
      </w:r>
    </w:p>
    <w:p w:rsidR="0029585F" w:rsidP="0029585F" w:rsidRDefault="0029585F" w14:paraId="6B9A9AE5" w14:textId="378C1617">
      <w:pPr>
        <w:pStyle w:val="ListParagraph"/>
        <w:rPr>
          <w:rFonts w:ascii="Aptos" w:hAnsi="Aptos" w:eastAsia="Aptos" w:cs="Aptos"/>
          <w:b/>
          <w:bCs/>
          <w:color w:val="000000" w:themeColor="text1"/>
          <w:sz w:val="24"/>
          <w:szCs w:val="24"/>
        </w:rPr>
      </w:pPr>
      <w:r>
        <w:rPr>
          <w:rFonts w:ascii="Aptos" w:hAnsi="Aptos" w:eastAsia="Aptos" w:cs="Aptos"/>
          <w:b/>
          <w:bCs/>
          <w:color w:val="000000" w:themeColor="text1"/>
          <w:sz w:val="24"/>
          <w:szCs w:val="24"/>
        </w:rPr>
        <w:t>Question</w:t>
      </w:r>
      <w:r w:rsidR="00886D53">
        <w:rPr>
          <w:rFonts w:ascii="Aptos" w:hAnsi="Aptos" w:eastAsia="Aptos" w:cs="Aptos"/>
          <w:b/>
          <w:bCs/>
          <w:color w:val="000000" w:themeColor="text1"/>
          <w:sz w:val="24"/>
          <w:szCs w:val="24"/>
        </w:rPr>
        <w:t xml:space="preserve"> #</w:t>
      </w:r>
      <w:r w:rsidR="007B0B51">
        <w:rPr>
          <w:rFonts w:ascii="Aptos" w:hAnsi="Aptos" w:eastAsia="Aptos" w:cs="Aptos"/>
          <w:b/>
          <w:bCs/>
          <w:color w:val="000000" w:themeColor="text1"/>
          <w:sz w:val="24"/>
          <w:szCs w:val="24"/>
        </w:rPr>
        <w:t>13</w:t>
      </w:r>
      <w:r w:rsidR="00886D53">
        <w:rPr>
          <w:rFonts w:ascii="Aptos" w:hAnsi="Aptos" w:eastAsia="Aptos" w:cs="Aptos"/>
          <w:b/>
          <w:bCs/>
          <w:color w:val="000000" w:themeColor="text1"/>
          <w:sz w:val="24"/>
          <w:szCs w:val="24"/>
        </w:rPr>
        <w:t>: When you interacted with the scrollbar, did the visualization window move up and down?</w:t>
      </w:r>
    </w:p>
    <w:p w:rsidR="237E7793" w:rsidP="237E7793" w:rsidRDefault="237E7793" w14:paraId="52705C01" w14:textId="321AEB9B">
      <w:pPr>
        <w:pStyle w:val="ListParagraph"/>
        <w:rPr>
          <w:rFonts w:ascii="Aptos" w:hAnsi="Aptos" w:eastAsia="Aptos" w:cs="Aptos"/>
          <w:b/>
          <w:bCs/>
          <w:color w:val="000000" w:themeColor="text1"/>
          <w:sz w:val="24"/>
          <w:szCs w:val="24"/>
        </w:rPr>
      </w:pPr>
    </w:p>
    <w:p w:rsidR="00896D35" w:rsidP="00896D35" w:rsidRDefault="00ED5E0C" w14:paraId="3A82A356" w14:textId="1CFED380">
      <w:pPr>
        <w:pStyle w:val="ListParagraph"/>
        <w:numPr>
          <w:ilvl w:val="0"/>
          <w:numId w:val="1"/>
        </w:numPr>
        <w:rPr>
          <w:rFonts w:ascii="Aptos" w:hAnsi="Aptos" w:eastAsia="Aptos" w:cs="Aptos"/>
          <w:color w:val="000000" w:themeColor="text1"/>
          <w:sz w:val="24"/>
          <w:szCs w:val="24"/>
        </w:rPr>
      </w:pPr>
      <w:r>
        <w:rPr>
          <w:rFonts w:ascii="Aptos" w:hAnsi="Aptos" w:eastAsia="Aptos" w:cs="Aptos"/>
          <w:color w:val="000000" w:themeColor="text1"/>
          <w:sz w:val="24"/>
          <w:szCs w:val="24"/>
        </w:rPr>
        <w:t xml:space="preserve"> </w:t>
      </w:r>
      <w:r w:rsidR="00896D35">
        <w:rPr>
          <w:rFonts w:ascii="Aptos" w:hAnsi="Aptos" w:eastAsia="Aptos" w:cs="Aptos"/>
          <w:color w:val="000000" w:themeColor="text1"/>
          <w:sz w:val="24"/>
          <w:szCs w:val="24"/>
        </w:rPr>
        <w:t>Navigate to the bottom of the visualization window. You should see another scrollbar, this one horizontal. Use your mouse to navigate the scrollbar to the left and right.</w:t>
      </w:r>
    </w:p>
    <w:p w:rsidR="237E7793" w:rsidP="237E7793" w:rsidRDefault="237E7793" w14:paraId="2FD1136D" w14:textId="46F4F482">
      <w:pPr>
        <w:pStyle w:val="ListParagraph"/>
        <w:rPr>
          <w:rFonts w:ascii="Aptos" w:hAnsi="Aptos" w:eastAsia="Aptos" w:cs="Aptos"/>
          <w:b/>
          <w:bCs/>
          <w:color w:val="000000" w:themeColor="text1"/>
          <w:sz w:val="24"/>
          <w:szCs w:val="24"/>
        </w:rPr>
      </w:pPr>
    </w:p>
    <w:p w:rsidR="52C3C8F5" w:rsidP="39B241B3" w:rsidRDefault="00896D35" w14:paraId="036D6826" w14:textId="52229067">
      <w:pPr>
        <w:pStyle w:val="ListParagraph"/>
        <w:rPr>
          <w:rFonts w:ascii="Aptos" w:hAnsi="Aptos" w:eastAsia="Aptos" w:cs="Aptos"/>
          <w:b/>
          <w:color w:val="000000" w:themeColor="text1"/>
          <w:sz w:val="24"/>
          <w:szCs w:val="24"/>
        </w:rPr>
      </w:pPr>
      <w:r>
        <w:rPr>
          <w:rFonts w:ascii="Aptos" w:hAnsi="Aptos" w:eastAsia="Aptos" w:cs="Aptos"/>
          <w:b/>
          <w:bCs/>
          <w:color w:val="000000" w:themeColor="text1"/>
          <w:sz w:val="24"/>
          <w:szCs w:val="24"/>
        </w:rPr>
        <w:t>Question #</w:t>
      </w:r>
      <w:r w:rsidR="00591035">
        <w:rPr>
          <w:rFonts w:ascii="Aptos" w:hAnsi="Aptos" w:eastAsia="Aptos" w:cs="Aptos"/>
          <w:b/>
          <w:bCs/>
          <w:color w:val="000000" w:themeColor="text1"/>
          <w:sz w:val="24"/>
          <w:szCs w:val="24"/>
        </w:rPr>
        <w:t>1</w:t>
      </w:r>
      <w:r w:rsidR="007B0B51">
        <w:rPr>
          <w:rFonts w:ascii="Aptos" w:hAnsi="Aptos" w:eastAsia="Aptos" w:cs="Aptos"/>
          <w:b/>
          <w:bCs/>
          <w:color w:val="000000" w:themeColor="text1"/>
          <w:sz w:val="24"/>
          <w:szCs w:val="24"/>
        </w:rPr>
        <w:t>4</w:t>
      </w:r>
      <w:r>
        <w:rPr>
          <w:rFonts w:ascii="Aptos" w:hAnsi="Aptos" w:eastAsia="Aptos" w:cs="Aptos"/>
          <w:b/>
          <w:bCs/>
          <w:color w:val="000000" w:themeColor="text1"/>
          <w:sz w:val="24"/>
          <w:szCs w:val="24"/>
        </w:rPr>
        <w:t>: When you interacted with the horizontal scrollbar, did the visualization window move from left to right?</w:t>
      </w:r>
    </w:p>
    <w:p w:rsidRPr="00227BA9" w:rsidR="39B241B3" w:rsidP="39B241B3" w:rsidRDefault="00227BA9" w14:paraId="05264F32" w14:textId="7220F75C">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This concludes the </w:t>
      </w:r>
      <w:r w:rsidRPr="237E7793" w:rsidR="18A45837">
        <w:rPr>
          <w:rFonts w:ascii="Aptos" w:hAnsi="Aptos" w:eastAsia="Aptos" w:cs="Aptos"/>
          <w:color w:val="000000" w:themeColor="text1"/>
          <w:sz w:val="24"/>
          <w:szCs w:val="24"/>
        </w:rPr>
        <w:t>T</w:t>
      </w:r>
      <w:r w:rsidRPr="237E7793" w:rsidR="4E15699C">
        <w:rPr>
          <w:rFonts w:ascii="Aptos" w:hAnsi="Aptos" w:eastAsia="Aptos" w:cs="Aptos"/>
          <w:color w:val="000000" w:themeColor="text1"/>
          <w:sz w:val="24"/>
          <w:szCs w:val="24"/>
        </w:rPr>
        <w:t>actic</w:t>
      </w:r>
      <w:r w:rsidRPr="237E7793">
        <w:rPr>
          <w:rFonts w:ascii="Aptos" w:hAnsi="Aptos" w:eastAsia="Aptos" w:cs="Aptos"/>
          <w:color w:val="000000" w:themeColor="text1"/>
          <w:sz w:val="24"/>
          <w:szCs w:val="24"/>
        </w:rPr>
        <w:t xml:space="preserve"> view</w:t>
      </w:r>
      <w:r w:rsidRPr="237E7793" w:rsidR="35865351">
        <w:rPr>
          <w:rFonts w:ascii="Aptos" w:hAnsi="Aptos" w:eastAsia="Aptos" w:cs="Aptos"/>
          <w:color w:val="000000" w:themeColor="text1"/>
          <w:sz w:val="24"/>
          <w:szCs w:val="24"/>
        </w:rPr>
        <w:t xml:space="preserve"> test and instructions! Thank you for your time</w:t>
      </w:r>
      <w:r w:rsidRPr="237E7793">
        <w:rPr>
          <w:rFonts w:ascii="Aptos" w:hAnsi="Aptos" w:eastAsia="Aptos" w:cs="Aptos"/>
          <w:color w:val="000000" w:themeColor="text1"/>
          <w:sz w:val="24"/>
          <w:szCs w:val="24"/>
        </w:rPr>
        <w:t>.</w:t>
      </w:r>
    </w:p>
    <w:p w:rsidR="4B94857B" w:rsidP="237E7793" w:rsidRDefault="4B94857B" w14:paraId="0125ED99" w14:textId="3D1E3799">
      <w:pPr>
        <w:ind w:left="720"/>
        <w:rPr>
          <w:rFonts w:ascii="Aptos" w:hAnsi="Aptos" w:eastAsia="Aptos" w:cs="Aptos"/>
          <w:b/>
          <w:bCs/>
          <w:color w:val="000000" w:themeColor="text1"/>
          <w:sz w:val="24"/>
          <w:szCs w:val="24"/>
        </w:rPr>
      </w:pPr>
      <w:r w:rsidRPr="237E7793">
        <w:rPr>
          <w:rFonts w:ascii="Aptos" w:hAnsi="Aptos" w:eastAsia="Aptos" w:cs="Aptos"/>
          <w:b/>
          <w:bCs/>
          <w:color w:val="000000" w:themeColor="text1"/>
          <w:sz w:val="24"/>
          <w:szCs w:val="24"/>
        </w:rPr>
        <w:t xml:space="preserve">Question #15: How long did it take you to </w:t>
      </w:r>
      <w:r w:rsidRPr="237E7793" w:rsidR="31A11355">
        <w:rPr>
          <w:rFonts w:ascii="Aptos" w:hAnsi="Aptos" w:eastAsia="Aptos" w:cs="Aptos"/>
          <w:b/>
          <w:bCs/>
          <w:color w:val="000000" w:themeColor="text1"/>
          <w:sz w:val="24"/>
          <w:szCs w:val="24"/>
        </w:rPr>
        <w:t>complete</w:t>
      </w:r>
      <w:r w:rsidRPr="237E7793">
        <w:rPr>
          <w:rFonts w:ascii="Aptos" w:hAnsi="Aptos" w:eastAsia="Aptos" w:cs="Aptos"/>
          <w:b/>
          <w:bCs/>
          <w:color w:val="000000" w:themeColor="text1"/>
          <w:sz w:val="24"/>
          <w:szCs w:val="24"/>
        </w:rPr>
        <w:t xml:space="preserve"> </w:t>
      </w:r>
      <w:r w:rsidRPr="237E7793" w:rsidR="09CB5F0A">
        <w:rPr>
          <w:rFonts w:ascii="Aptos" w:hAnsi="Aptos" w:eastAsia="Aptos" w:cs="Aptos"/>
          <w:b/>
          <w:bCs/>
          <w:color w:val="000000" w:themeColor="text1"/>
          <w:sz w:val="24"/>
          <w:szCs w:val="24"/>
        </w:rPr>
        <w:t>the</w:t>
      </w:r>
      <w:r w:rsidRPr="237E7793" w:rsidR="4F18BEEB">
        <w:rPr>
          <w:rFonts w:ascii="Aptos" w:hAnsi="Aptos" w:eastAsia="Aptos" w:cs="Aptos"/>
          <w:b/>
          <w:bCs/>
          <w:color w:val="000000" w:themeColor="text1"/>
          <w:sz w:val="24"/>
          <w:szCs w:val="24"/>
        </w:rPr>
        <w:t xml:space="preserve"> testing</w:t>
      </w:r>
      <w:r w:rsidRPr="237E7793">
        <w:rPr>
          <w:rFonts w:ascii="Aptos" w:hAnsi="Aptos" w:eastAsia="Aptos" w:cs="Aptos"/>
          <w:b/>
          <w:bCs/>
          <w:color w:val="000000" w:themeColor="text1"/>
          <w:sz w:val="24"/>
          <w:szCs w:val="24"/>
        </w:rPr>
        <w:t>?</w:t>
      </w:r>
      <w:r w:rsidRPr="237E7793" w:rsidR="1CF416DC">
        <w:rPr>
          <w:rFonts w:ascii="Aptos" w:hAnsi="Aptos" w:eastAsia="Aptos" w:cs="Aptos"/>
          <w:b/>
          <w:bCs/>
          <w:color w:val="000000" w:themeColor="text1"/>
          <w:sz w:val="24"/>
          <w:szCs w:val="24"/>
        </w:rPr>
        <w:t xml:space="preserve"> (</w:t>
      </w:r>
      <w:r w:rsidRPr="237E7793" w:rsidR="359D8C98">
        <w:rPr>
          <w:rFonts w:ascii="Aptos" w:hAnsi="Aptos" w:eastAsia="Aptos" w:cs="Aptos"/>
          <w:b/>
          <w:bCs/>
          <w:color w:val="000000" w:themeColor="text1"/>
          <w:sz w:val="24"/>
          <w:szCs w:val="24"/>
        </w:rPr>
        <w:t>Using the Threat Timeline Application set of instructions</w:t>
      </w:r>
      <w:r w:rsidRPr="237E7793" w:rsidR="07123DE3">
        <w:rPr>
          <w:rFonts w:ascii="Aptos" w:hAnsi="Aptos" w:eastAsia="Aptos" w:cs="Aptos"/>
          <w:b/>
          <w:bCs/>
          <w:color w:val="000000" w:themeColor="text1"/>
          <w:sz w:val="24"/>
          <w:szCs w:val="24"/>
        </w:rPr>
        <w:t>.</w:t>
      </w:r>
      <w:r w:rsidRPr="237E7793" w:rsidR="1CF416DC">
        <w:rPr>
          <w:rFonts w:ascii="Aptos" w:hAnsi="Aptos" w:eastAsia="Aptos" w:cs="Aptos"/>
          <w:b/>
          <w:bCs/>
          <w:color w:val="000000" w:themeColor="text1"/>
          <w:sz w:val="24"/>
          <w:szCs w:val="24"/>
        </w:rPr>
        <w:t>)</w:t>
      </w:r>
    </w:p>
    <w:p w:rsidR="624A31CF" w:rsidP="624A31CF" w:rsidRDefault="624A31CF" w14:paraId="614EF7A6" w14:textId="2C8C9CC1">
      <w:pPr>
        <w:rPr>
          <w:rFonts w:ascii="Aptos" w:hAnsi="Aptos" w:eastAsia="Aptos" w:cs="Aptos"/>
          <w:color w:val="000000" w:themeColor="text1"/>
          <w:sz w:val="24"/>
          <w:szCs w:val="24"/>
        </w:rPr>
      </w:pPr>
    </w:p>
    <w:p w:rsidR="355F0588" w:rsidP="237E7793" w:rsidRDefault="355F0588" w14:paraId="4B490F3F" w14:textId="346A7070">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If you need assistance or an error occurred in the testing of this product, please contact us at: </w:t>
      </w:r>
      <w:hyperlink r:id="rId34">
        <w:r w:rsidRPr="237E7793">
          <w:rPr>
            <w:rStyle w:val="Hyperlink"/>
            <w:rFonts w:ascii="Aptos" w:hAnsi="Aptos" w:eastAsia="Aptos" w:cs="Aptos"/>
            <w:sz w:val="24"/>
            <w:szCs w:val="24"/>
          </w:rPr>
          <w:t>danae.oconnor@ucdenver.edu</w:t>
        </w:r>
      </w:hyperlink>
      <w:r w:rsidRPr="237E7793">
        <w:rPr>
          <w:rFonts w:ascii="Aptos" w:hAnsi="Aptos" w:eastAsia="Aptos" w:cs="Aptos"/>
          <w:color w:val="000000" w:themeColor="text1"/>
          <w:sz w:val="24"/>
          <w:szCs w:val="24"/>
        </w:rPr>
        <w:t xml:space="preserve"> or </w:t>
      </w:r>
      <w:hyperlink r:id="rId35">
        <w:r w:rsidRPr="237E7793">
          <w:rPr>
            <w:rStyle w:val="Hyperlink"/>
            <w:rFonts w:ascii="Aptos" w:hAnsi="Aptos" w:eastAsia="Aptos" w:cs="Aptos"/>
            <w:sz w:val="24"/>
            <w:szCs w:val="24"/>
          </w:rPr>
          <w:t>noah.warren@ucdenver.edu</w:t>
        </w:r>
      </w:hyperlink>
      <w:r w:rsidRPr="237E7793">
        <w:rPr>
          <w:rFonts w:ascii="Aptos" w:hAnsi="Aptos" w:eastAsia="Aptos" w:cs="Aptos"/>
          <w:sz w:val="24"/>
          <w:szCs w:val="24"/>
        </w:rPr>
        <w:t>.</w:t>
      </w:r>
    </w:p>
    <w:p w:rsidR="3F8A6181" w:rsidP="237E7793" w:rsidRDefault="3F8A6181" w14:paraId="1108457B" w14:textId="0BB7359D">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w:t>
      </w:r>
    </w:p>
    <w:p w:rsidR="606EC30D" w:rsidP="39B241B3" w:rsidRDefault="268E0028" w14:paraId="5653EAC4" w14:textId="63182550">
      <w:pPr>
        <w:pStyle w:val="ListParagraph"/>
        <w:numPr>
          <w:ilvl w:val="0"/>
          <w:numId w:val="1"/>
        </w:numPr>
        <w:rPr>
          <w:rFonts w:ascii="Aptos" w:hAnsi="Aptos" w:eastAsia="Aptos" w:cs="Aptos"/>
          <w:color w:val="000000" w:themeColor="text1"/>
          <w:sz w:val="24"/>
          <w:szCs w:val="24"/>
        </w:rPr>
      </w:pPr>
      <w:r w:rsidRPr="39B241B3">
        <w:rPr>
          <w:rFonts w:ascii="Aptos" w:hAnsi="Aptos" w:eastAsia="Aptos" w:cs="Aptos"/>
          <w:color w:val="000000" w:themeColor="text1"/>
          <w:sz w:val="24"/>
          <w:szCs w:val="24"/>
        </w:rPr>
        <w:t xml:space="preserve">Click on the </w:t>
      </w:r>
      <w:r w:rsidRPr="39B241B3" w:rsidR="3A1EF819">
        <w:rPr>
          <w:rFonts w:ascii="Aptos" w:hAnsi="Aptos" w:eastAsia="Aptos" w:cs="Aptos"/>
          <w:color w:val="000000" w:themeColor="text1"/>
          <w:sz w:val="24"/>
          <w:szCs w:val="24"/>
        </w:rPr>
        <w:t>“Formatter” button next to the “Threat Timeline” button above the visualization under the search bar.</w:t>
      </w:r>
    </w:p>
    <w:p w:rsidR="237E7793" w:rsidP="237E7793" w:rsidRDefault="237E7793" w14:paraId="1235C250" w14:textId="04907972">
      <w:r>
        <w:rPr>
          <w:noProof/>
        </w:rPr>
        <mc:AlternateContent>
          <mc:Choice Requires="wpg">
            <w:drawing>
              <wp:inline distT="0" distB="0" distL="0" distR="0" wp14:anchorId="63AF0C7B" wp14:editId="1E023197">
                <wp:extent cx="6056630" cy="2952750"/>
                <wp:effectExtent l="0" t="0" r="1270" b="0"/>
                <wp:docPr id="225392038" name="Group 4"/>
                <wp:cNvGraphicFramePr/>
                <a:graphic xmlns:a="http://schemas.openxmlformats.org/drawingml/2006/main">
                  <a:graphicData uri="http://schemas.microsoft.com/office/word/2010/wordprocessingGroup">
                    <wpg:wgp>
                      <wpg:cNvGrpSpPr/>
                      <wpg:grpSpPr>
                        <a:xfrm>
                          <a:off x="0" y="0"/>
                          <a:ext cx="6056630" cy="2952750"/>
                          <a:chOff x="0" y="0"/>
                          <a:chExt cx="6056630" cy="2952750"/>
                        </a:xfrm>
                      </wpg:grpSpPr>
                      <pic:pic xmlns:pic="http://schemas.openxmlformats.org/drawingml/2006/picture">
                        <pic:nvPicPr>
                          <pic:cNvPr id="1930032266" name="Picture 1"/>
                          <pic:cNvPicPr>
                            <a:picLocks noChangeAspect="1"/>
                          </pic:cNvPicPr>
                        </pic:nvPicPr>
                        <pic:blipFill>
                          <a:blip r:embed="rId36"/>
                          <a:stretch>
                            <a:fillRect/>
                          </a:stretch>
                        </pic:blipFill>
                        <pic:spPr>
                          <a:xfrm>
                            <a:off x="0" y="0"/>
                            <a:ext cx="6056630" cy="2952750"/>
                          </a:xfrm>
                          <a:prstGeom prst="rect">
                            <a:avLst/>
                          </a:prstGeom>
                        </pic:spPr>
                      </pic:pic>
                      <wps:wsp>
                        <wps:cNvPr id="432672598" name="Oval 2"/>
                        <wps:cNvSpPr/>
                        <wps:spPr>
                          <a:xfrm>
                            <a:off x="647065" y="742950"/>
                            <a:ext cx="571500" cy="24765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rsidR="606EC30D" w:rsidP="39B241B3" w:rsidRDefault="3A1EF819" w14:paraId="0E2DAF68" w14:textId="1E271D2D">
      <w:pPr>
        <w:ind w:left="720"/>
        <w:rPr>
          <w:rFonts w:ascii="Aptos" w:hAnsi="Aptos" w:eastAsia="Aptos" w:cs="Aptos"/>
          <w:b/>
          <w:color w:val="000000" w:themeColor="text1"/>
          <w:sz w:val="24"/>
          <w:szCs w:val="24"/>
        </w:rPr>
      </w:pPr>
      <w:r w:rsidRPr="237E7793">
        <w:rPr>
          <w:rFonts w:ascii="Aptos" w:hAnsi="Aptos" w:eastAsia="Aptos" w:cs="Aptos"/>
          <w:b/>
          <w:color w:val="000000" w:themeColor="text1"/>
          <w:sz w:val="24"/>
          <w:szCs w:val="24"/>
        </w:rPr>
        <w:t xml:space="preserve">Question </w:t>
      </w:r>
      <w:r w:rsidRPr="237E7793" w:rsidR="6D751738">
        <w:rPr>
          <w:rFonts w:ascii="Aptos" w:hAnsi="Aptos" w:eastAsia="Aptos" w:cs="Aptos"/>
          <w:b/>
          <w:bCs/>
          <w:color w:val="000000" w:themeColor="text1"/>
          <w:sz w:val="24"/>
          <w:szCs w:val="24"/>
        </w:rPr>
        <w:t>#15</w:t>
      </w:r>
      <w:r w:rsidRPr="237E7793">
        <w:rPr>
          <w:rFonts w:ascii="Aptos" w:hAnsi="Aptos" w:eastAsia="Aptos" w:cs="Aptos"/>
          <w:b/>
          <w:color w:val="000000" w:themeColor="text1"/>
          <w:sz w:val="24"/>
          <w:szCs w:val="24"/>
        </w:rPr>
        <w:t>: Is the first thing that pops up a “Yes/No” selection to</w:t>
      </w:r>
      <w:r w:rsidRPr="237E7793" w:rsidR="6B997BBD">
        <w:rPr>
          <w:rFonts w:ascii="Aptos" w:hAnsi="Aptos" w:eastAsia="Aptos" w:cs="Aptos"/>
          <w:b/>
          <w:color w:val="000000" w:themeColor="text1"/>
          <w:sz w:val="24"/>
          <w:szCs w:val="24"/>
        </w:rPr>
        <w:t xml:space="preserve"> go to the Timeline View</w:t>
      </w:r>
      <w:r w:rsidRPr="237E7793" w:rsidR="6F543926">
        <w:rPr>
          <w:rFonts w:ascii="Aptos" w:hAnsi="Aptos" w:eastAsia="Aptos" w:cs="Aptos"/>
          <w:b/>
          <w:bCs/>
          <w:color w:val="000000" w:themeColor="text1"/>
          <w:sz w:val="24"/>
          <w:szCs w:val="24"/>
        </w:rPr>
        <w:t>?</w:t>
      </w:r>
    </w:p>
    <w:p w:rsidR="606EC30D" w:rsidP="39B241B3" w:rsidRDefault="2B1EDA42" w14:paraId="64EF39A9" w14:textId="7AC9AAB6">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Click</w:t>
      </w:r>
      <w:r w:rsidRPr="39B241B3" w:rsidR="0F7337CA">
        <w:rPr>
          <w:rFonts w:ascii="Aptos" w:hAnsi="Aptos" w:eastAsia="Aptos" w:cs="Aptos"/>
          <w:color w:val="000000" w:themeColor="text1"/>
          <w:sz w:val="24"/>
          <w:szCs w:val="24"/>
        </w:rPr>
        <w:t xml:space="preserve"> the “Yes” button.</w:t>
      </w:r>
    </w:p>
    <w:p w:rsidR="35BD2A68" w:rsidP="237E7793" w:rsidRDefault="35BD2A68" w14:paraId="6E755C23" w14:textId="2DFF6934">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Click on the visualization to reduce the formatter menu.</w:t>
      </w:r>
    </w:p>
    <w:p w:rsidR="606EC30D" w:rsidP="39B241B3" w:rsidRDefault="0F7337CA" w14:paraId="0ABF70D2" w14:textId="0AA6B102">
      <w:pPr>
        <w:ind w:firstLine="720"/>
        <w:rPr>
          <w:rFonts w:ascii="Aptos" w:hAnsi="Aptos" w:eastAsia="Aptos" w:cs="Aptos"/>
          <w:b/>
          <w:color w:val="000000" w:themeColor="text1"/>
          <w:sz w:val="24"/>
          <w:szCs w:val="24"/>
        </w:rPr>
      </w:pPr>
      <w:r w:rsidRPr="237E7793">
        <w:rPr>
          <w:rFonts w:ascii="Aptos" w:hAnsi="Aptos" w:eastAsia="Aptos" w:cs="Aptos"/>
          <w:b/>
          <w:color w:val="000000" w:themeColor="text1"/>
          <w:sz w:val="24"/>
          <w:szCs w:val="24"/>
        </w:rPr>
        <w:t xml:space="preserve">Question </w:t>
      </w:r>
      <w:r w:rsidRPr="237E7793" w:rsidR="3D7BE63F">
        <w:rPr>
          <w:rFonts w:ascii="Aptos" w:hAnsi="Aptos" w:eastAsia="Aptos" w:cs="Aptos"/>
          <w:b/>
          <w:bCs/>
          <w:color w:val="000000" w:themeColor="text1"/>
          <w:sz w:val="24"/>
          <w:szCs w:val="24"/>
        </w:rPr>
        <w:t>#</w:t>
      </w:r>
      <w:r w:rsidRPr="237E7793" w:rsidR="11B3016B">
        <w:rPr>
          <w:rFonts w:ascii="Aptos" w:hAnsi="Aptos" w:eastAsia="Aptos" w:cs="Aptos"/>
          <w:b/>
          <w:bCs/>
          <w:color w:val="000000" w:themeColor="text1"/>
          <w:sz w:val="24"/>
          <w:szCs w:val="24"/>
        </w:rPr>
        <w:t>16</w:t>
      </w:r>
      <w:r w:rsidRPr="237E7793">
        <w:rPr>
          <w:rFonts w:ascii="Aptos" w:hAnsi="Aptos" w:eastAsia="Aptos" w:cs="Aptos"/>
          <w:b/>
          <w:color w:val="000000" w:themeColor="text1"/>
          <w:sz w:val="24"/>
          <w:szCs w:val="24"/>
        </w:rPr>
        <w:t>: Did the Visualization change?</w:t>
      </w:r>
    </w:p>
    <w:p w:rsidR="7F5BD6E4" w:rsidP="237E7793" w:rsidRDefault="7F5BD6E4" w14:paraId="236F897C" w14:textId="04113F23">
      <w:pPr>
        <w:ind w:left="720"/>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Click the refresh button of your browser if your view </w:t>
      </w:r>
      <w:r w:rsidRPr="237E7793" w:rsidR="40EA6025">
        <w:rPr>
          <w:rFonts w:ascii="Aptos" w:hAnsi="Aptos" w:eastAsia="Aptos" w:cs="Aptos"/>
          <w:color w:val="000000" w:themeColor="text1"/>
          <w:sz w:val="24"/>
          <w:szCs w:val="24"/>
        </w:rPr>
        <w:t>does</w:t>
      </w:r>
      <w:r w:rsidRPr="237E7793">
        <w:rPr>
          <w:rFonts w:ascii="Aptos" w:hAnsi="Aptos" w:eastAsia="Aptos" w:cs="Aptos"/>
          <w:color w:val="000000" w:themeColor="text1"/>
          <w:sz w:val="24"/>
          <w:szCs w:val="24"/>
        </w:rPr>
        <w:t xml:space="preserve"> not change. </w:t>
      </w:r>
    </w:p>
    <w:p w:rsidR="21ACED82" w:rsidP="237E7793" w:rsidRDefault="21ACED82" w14:paraId="68D5E66A" w14:textId="26B54D05">
      <w:pPr>
        <w:ind w:left="720"/>
        <w:rPr>
          <w:rFonts w:ascii="Aptos" w:hAnsi="Aptos" w:eastAsia="Aptos" w:cs="Aptos"/>
          <w:color w:val="000000" w:themeColor="text1"/>
          <w:sz w:val="24"/>
          <w:szCs w:val="24"/>
        </w:rPr>
      </w:pPr>
      <w:r w:rsidRPr="237E7793">
        <w:rPr>
          <w:rFonts w:ascii="Aptos" w:hAnsi="Aptos" w:eastAsia="Aptos" w:cs="Aptos"/>
          <w:color w:val="000000" w:themeColor="text1"/>
          <w:sz w:val="24"/>
          <w:szCs w:val="24"/>
        </w:rPr>
        <w:t>The view should now look like this:</w:t>
      </w:r>
    </w:p>
    <w:p w:rsidR="7713753F" w:rsidP="237E7793" w:rsidRDefault="7713753F" w14:paraId="570166C1" w14:textId="4D5D934D">
      <w:pPr>
        <w:rPr>
          <w:rFonts w:ascii="Aptos" w:hAnsi="Aptos" w:eastAsia="Aptos" w:cs="Aptos"/>
          <w:color w:val="000000" w:themeColor="text1"/>
          <w:sz w:val="24"/>
          <w:szCs w:val="24"/>
        </w:rPr>
      </w:pPr>
      <w:r>
        <w:rPr>
          <w:noProof/>
        </w:rPr>
        <w:drawing>
          <wp:inline distT="0" distB="0" distL="0" distR="0" wp14:anchorId="1D22F1DA" wp14:editId="0F6FB524">
            <wp:extent cx="6171223" cy="3008471"/>
            <wp:effectExtent l="0" t="0" r="0" b="0"/>
            <wp:docPr id="1529999597" name="Picture 152999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1223" cy="3008471"/>
                    </a:xfrm>
                    <a:prstGeom prst="rect">
                      <a:avLst/>
                    </a:prstGeom>
                  </pic:spPr>
                </pic:pic>
              </a:graphicData>
            </a:graphic>
          </wp:inline>
        </w:drawing>
      </w:r>
    </w:p>
    <w:p w:rsidR="21ACED82" w:rsidP="237E7793" w:rsidRDefault="21ACED82" w14:paraId="07B0EF99" w14:textId="3378696D">
      <w:pPr>
        <w:ind w:firstLine="720"/>
        <w:rPr>
          <w:rFonts w:ascii="Aptos" w:hAnsi="Aptos" w:eastAsia="Aptos" w:cs="Aptos"/>
          <w:b/>
          <w:bCs/>
          <w:color w:val="000000" w:themeColor="text1"/>
          <w:sz w:val="24"/>
          <w:szCs w:val="24"/>
        </w:rPr>
      </w:pPr>
      <w:r w:rsidRPr="237E7793">
        <w:rPr>
          <w:rFonts w:ascii="Aptos" w:hAnsi="Aptos" w:eastAsia="Aptos" w:cs="Aptos"/>
          <w:b/>
          <w:bCs/>
          <w:color w:val="000000" w:themeColor="text1"/>
          <w:sz w:val="24"/>
          <w:szCs w:val="24"/>
        </w:rPr>
        <w:t>Question #17: Are the boxes colored similarly to the picture above?</w:t>
      </w:r>
    </w:p>
    <w:p w:rsidR="01E53151" w:rsidP="237E7793" w:rsidRDefault="01E53151" w14:paraId="089DC6C7" w14:textId="732E979E">
      <w:pPr>
        <w:ind w:firstLine="720"/>
        <w:rPr>
          <w:rFonts w:ascii="Aptos" w:hAnsi="Aptos" w:eastAsia="Aptos" w:cs="Aptos"/>
          <w:b/>
          <w:bCs/>
          <w:color w:val="000000" w:themeColor="text1"/>
          <w:sz w:val="24"/>
          <w:szCs w:val="24"/>
        </w:rPr>
      </w:pPr>
      <w:r w:rsidRPr="237E7793">
        <w:rPr>
          <w:rFonts w:ascii="Aptos" w:hAnsi="Aptos" w:eastAsia="Aptos" w:cs="Aptos"/>
          <w:b/>
          <w:bCs/>
          <w:color w:val="000000" w:themeColor="text1"/>
          <w:sz w:val="24"/>
          <w:szCs w:val="24"/>
        </w:rPr>
        <w:t>Question #18: Is there any difficulty reading the card previews?</w:t>
      </w:r>
    </w:p>
    <w:p w:rsidR="3F3AEBE9" w:rsidP="237E7793" w:rsidRDefault="3F3AEBE9" w14:paraId="46F21416" w14:textId="61720355">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At the bottom of the visualization window are dates.</w:t>
      </w:r>
    </w:p>
    <w:p w:rsidR="3F3AEBE9" w:rsidP="237E7793" w:rsidRDefault="3F3AEBE9" w14:paraId="4EC7EEB0" w14:textId="0058F450">
      <w:pPr>
        <w:rPr>
          <w:rFonts w:ascii="Aptos" w:hAnsi="Aptos" w:eastAsia="Aptos" w:cs="Aptos"/>
          <w:b/>
          <w:bCs/>
          <w:sz w:val="24"/>
          <w:szCs w:val="24"/>
        </w:rPr>
      </w:pPr>
      <w:r w:rsidRPr="237E7793">
        <w:rPr>
          <w:rFonts w:ascii="Aptos" w:hAnsi="Aptos" w:eastAsia="Aptos" w:cs="Aptos"/>
          <w:b/>
          <w:bCs/>
          <w:color w:val="000000" w:themeColor="text1"/>
          <w:sz w:val="24"/>
          <w:szCs w:val="24"/>
        </w:rPr>
        <w:t>Question #1</w:t>
      </w:r>
      <w:r w:rsidRPr="237E7793" w:rsidR="34C8FD97">
        <w:rPr>
          <w:rFonts w:ascii="Aptos" w:hAnsi="Aptos" w:eastAsia="Aptos" w:cs="Aptos"/>
          <w:b/>
          <w:bCs/>
          <w:color w:val="000000" w:themeColor="text1"/>
          <w:sz w:val="24"/>
          <w:szCs w:val="24"/>
        </w:rPr>
        <w:t>9</w:t>
      </w:r>
      <w:r w:rsidRPr="237E7793">
        <w:rPr>
          <w:rFonts w:ascii="Aptos" w:hAnsi="Aptos" w:eastAsia="Aptos" w:cs="Aptos"/>
          <w:b/>
          <w:bCs/>
          <w:color w:val="000000" w:themeColor="text1"/>
          <w:sz w:val="24"/>
          <w:szCs w:val="24"/>
        </w:rPr>
        <w:t>: Is the first column’s date “</w:t>
      </w:r>
      <w:r w:rsidRPr="237E7793">
        <w:rPr>
          <w:rFonts w:ascii="Aptos" w:hAnsi="Aptos" w:eastAsia="Aptos" w:cs="Aptos"/>
          <w:b/>
          <w:bCs/>
          <w:sz w:val="24"/>
          <w:szCs w:val="24"/>
        </w:rPr>
        <w:t>Mon Jan 29</w:t>
      </w:r>
      <w:proofErr w:type="gramStart"/>
      <w:r w:rsidRPr="237E7793">
        <w:rPr>
          <w:rFonts w:ascii="Aptos" w:hAnsi="Aptos" w:eastAsia="Aptos" w:cs="Aptos"/>
          <w:b/>
          <w:bCs/>
          <w:sz w:val="24"/>
          <w:szCs w:val="24"/>
        </w:rPr>
        <w:t xml:space="preserve"> 2024</w:t>
      </w:r>
      <w:proofErr w:type="gramEnd"/>
      <w:r w:rsidRPr="237E7793">
        <w:rPr>
          <w:rFonts w:ascii="Aptos" w:hAnsi="Aptos" w:eastAsia="Aptos" w:cs="Aptos"/>
          <w:b/>
          <w:bCs/>
          <w:sz w:val="24"/>
          <w:szCs w:val="24"/>
        </w:rPr>
        <w:t xml:space="preserve"> 17:22:07 GMT-0700"?</w:t>
      </w:r>
    </w:p>
    <w:p w:rsidR="1E209EC0" w:rsidP="237E7793" w:rsidRDefault="1E209EC0" w14:paraId="7F20B4ED" w14:textId="50A3A4AE">
      <w:pPr>
        <w:ind w:left="720"/>
        <w:rPr>
          <w:rFonts w:ascii="Aptos" w:hAnsi="Aptos" w:eastAsia="Aptos" w:cs="Aptos"/>
          <w:b w:val="1"/>
          <w:bCs w:val="1"/>
          <w:sz w:val="24"/>
          <w:szCs w:val="24"/>
        </w:rPr>
      </w:pPr>
      <w:r w:rsidRPr="22C95314" w:rsidR="1E209EC0">
        <w:rPr>
          <w:rFonts w:ascii="Aptos" w:hAnsi="Aptos" w:eastAsia="Aptos" w:cs="Aptos"/>
          <w:b w:val="1"/>
          <w:bCs w:val="1"/>
          <w:sz w:val="24"/>
          <w:szCs w:val="24"/>
        </w:rPr>
        <w:t>Question #</w:t>
      </w:r>
      <w:r w:rsidRPr="22C95314" w:rsidR="1872DFE8">
        <w:rPr>
          <w:rFonts w:ascii="Aptos" w:hAnsi="Aptos" w:eastAsia="Aptos" w:cs="Aptos"/>
          <w:b w:val="1"/>
          <w:bCs w:val="1"/>
          <w:sz w:val="24"/>
          <w:szCs w:val="24"/>
        </w:rPr>
        <w:t>20</w:t>
      </w:r>
      <w:r w:rsidRPr="22C95314" w:rsidR="1E209EC0">
        <w:rPr>
          <w:rFonts w:ascii="Aptos" w:hAnsi="Aptos" w:eastAsia="Aptos" w:cs="Aptos"/>
          <w:b w:val="1"/>
          <w:bCs w:val="1"/>
          <w:sz w:val="24"/>
          <w:szCs w:val="24"/>
        </w:rPr>
        <w:t xml:space="preserve">: </w:t>
      </w:r>
      <w:r w:rsidRPr="22C95314" w:rsidR="6853BBA4">
        <w:rPr>
          <w:rFonts w:ascii="Aptos" w:hAnsi="Aptos" w:eastAsia="Aptos" w:cs="Aptos"/>
          <w:b w:val="1"/>
          <w:bCs w:val="1"/>
          <w:sz w:val="24"/>
          <w:szCs w:val="24"/>
        </w:rPr>
        <w:t>Is it clear that the content in the first column is placed there, rather than in the second column</w:t>
      </w:r>
      <w:r w:rsidRPr="22C95314" w:rsidR="6853BBA4">
        <w:rPr>
          <w:rFonts w:ascii="Aptos" w:hAnsi="Aptos" w:eastAsia="Aptos" w:cs="Aptos"/>
          <w:b w:val="1"/>
          <w:bCs w:val="1"/>
          <w:sz w:val="24"/>
          <w:szCs w:val="24"/>
        </w:rPr>
        <w:t>?</w:t>
      </w:r>
      <w:r w:rsidRPr="22C95314" w:rsidR="6853BBA4">
        <w:rPr>
          <w:rFonts w:ascii="Aptos" w:hAnsi="Aptos" w:eastAsia="Aptos" w:cs="Aptos"/>
          <w:b w:val="1"/>
          <w:bCs w:val="1"/>
          <w:sz w:val="24"/>
          <w:szCs w:val="24"/>
        </w:rPr>
        <w:t xml:space="preserve">  </w:t>
      </w:r>
    </w:p>
    <w:p w:rsidR="7F10C98C" w:rsidP="237E7793" w:rsidRDefault="7F10C98C" w14:paraId="6ECADE81" w14:textId="2ADF7DFC">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Click on the Formatter button to bring up the formatter menu. </w:t>
      </w:r>
    </w:p>
    <w:p w:rsidR="7F10C98C" w:rsidP="237E7793" w:rsidRDefault="7F10C98C" w14:paraId="32D94911" w14:textId="16E73FA6">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Click on the button </w:t>
      </w:r>
      <w:r w:rsidRPr="237E7793" w:rsidR="06578D0A">
        <w:rPr>
          <w:rFonts w:ascii="Aptos" w:hAnsi="Aptos" w:eastAsia="Aptos" w:cs="Aptos"/>
          <w:color w:val="000000" w:themeColor="text1"/>
          <w:sz w:val="24"/>
          <w:szCs w:val="24"/>
        </w:rPr>
        <w:t>labeled “Primary Colors” on the far left of the formatter menu.</w:t>
      </w:r>
    </w:p>
    <w:p w:rsidR="679AF39E" w:rsidP="237E7793" w:rsidRDefault="679AF39E" w14:paraId="759F81B0" w14:textId="06BB50BB">
      <w:pPr>
        <w:rPr>
          <w:rFonts w:ascii="Aptos" w:hAnsi="Aptos" w:eastAsia="Aptos" w:cs="Aptos"/>
          <w:sz w:val="24"/>
          <w:szCs w:val="24"/>
        </w:rPr>
      </w:pPr>
      <w:r>
        <w:rPr>
          <w:noProof/>
        </w:rPr>
        <mc:AlternateContent>
          <mc:Choice Requires="wpg">
            <w:drawing>
              <wp:inline distT="0" distB="0" distL="0" distR="0" wp14:anchorId="0131C9FF" wp14:editId="390D7408">
                <wp:extent cx="3624580" cy="2990215"/>
                <wp:effectExtent l="0" t="0" r="0" b="635"/>
                <wp:docPr id="908075569" name="Group 4"/>
                <wp:cNvGraphicFramePr/>
                <a:graphic xmlns:a="http://schemas.openxmlformats.org/drawingml/2006/main">
                  <a:graphicData uri="http://schemas.microsoft.com/office/word/2010/wordprocessingGroup">
                    <wpg:wgp>
                      <wpg:cNvGrpSpPr/>
                      <wpg:grpSpPr>
                        <a:xfrm>
                          <a:off x="0" y="0"/>
                          <a:ext cx="3624580" cy="2990215"/>
                          <a:chOff x="0" y="0"/>
                          <a:chExt cx="4572000" cy="3771900"/>
                        </a:xfrm>
                      </wpg:grpSpPr>
                      <pic:pic xmlns:pic="http://schemas.openxmlformats.org/drawingml/2006/picture">
                        <pic:nvPicPr>
                          <pic:cNvPr id="669533061" name="Picture 1"/>
                          <pic:cNvPicPr>
                            <a:picLocks noChangeAspect="1"/>
                          </pic:cNvPicPr>
                        </pic:nvPicPr>
                        <pic:blipFill>
                          <a:blip r:embed="rId42"/>
                          <a:stretch>
                            <a:fillRect/>
                          </a:stretch>
                        </pic:blipFill>
                        <pic:spPr>
                          <a:xfrm>
                            <a:off x="0" y="0"/>
                            <a:ext cx="4572000" cy="3771900"/>
                          </a:xfrm>
                          <a:prstGeom prst="rect">
                            <a:avLst/>
                          </a:prstGeom>
                        </pic:spPr>
                      </pic:pic>
                      <wps:wsp>
                        <wps:cNvPr id="850639285" name="Oval 2"/>
                        <wps:cNvSpPr/>
                        <wps:spPr>
                          <a:xfrm>
                            <a:off x="95250" y="2343150"/>
                            <a:ext cx="876300" cy="51435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a="http://schemas.openxmlformats.org/drawingml/2006/main" xmlns:pic="http://schemas.openxmlformats.org/drawingml/2006/picture" xmlns:arto="http://schemas.microsoft.com/office/word/2006/arto"/>
        </mc:AlternateContent>
      </w:r>
    </w:p>
    <w:p w:rsidR="51713AEA" w:rsidP="237E7793" w:rsidRDefault="51713AEA" w14:paraId="2125FB07" w14:textId="6DDB43AD">
      <w:pPr>
        <w:ind w:left="720"/>
        <w:rPr>
          <w:rFonts w:ascii="Aptos" w:hAnsi="Aptos" w:eastAsia="Aptos" w:cs="Aptos"/>
          <w:sz w:val="24"/>
          <w:szCs w:val="24"/>
        </w:rPr>
      </w:pPr>
      <w:r w:rsidRPr="237E7793">
        <w:rPr>
          <w:rFonts w:ascii="Aptos" w:hAnsi="Aptos" w:eastAsia="Aptos" w:cs="Aptos"/>
          <w:sz w:val="24"/>
          <w:szCs w:val="24"/>
        </w:rPr>
        <w:t>Your formatter should now look like this:</w:t>
      </w:r>
    </w:p>
    <w:p w:rsidR="51713AEA" w:rsidP="237E7793" w:rsidRDefault="51713AEA" w14:paraId="77217058" w14:textId="2AB63A57">
      <w:pPr>
        <w:rPr>
          <w:rFonts w:ascii="Aptos" w:hAnsi="Aptos" w:eastAsia="Aptos" w:cs="Aptos"/>
          <w:sz w:val="24"/>
          <w:szCs w:val="24"/>
        </w:rPr>
      </w:pPr>
      <w:r>
        <w:rPr>
          <w:noProof/>
        </w:rPr>
        <w:drawing>
          <wp:inline distT="0" distB="0" distL="0" distR="0" wp14:anchorId="731F66E3" wp14:editId="1E19F590">
            <wp:extent cx="3558588" cy="3528933"/>
            <wp:effectExtent l="0" t="0" r="0" b="0"/>
            <wp:docPr id="417306910" name="Picture 41730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558588" cy="3528933"/>
                    </a:xfrm>
                    <a:prstGeom prst="rect">
                      <a:avLst/>
                    </a:prstGeom>
                  </pic:spPr>
                </pic:pic>
              </a:graphicData>
            </a:graphic>
          </wp:inline>
        </w:drawing>
      </w:r>
    </w:p>
    <w:p w:rsidR="606EC30D" w:rsidP="237E7793" w:rsidRDefault="51713AEA" w14:paraId="24120681" w14:textId="611B724D">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Click on the colored box next to “Impact”. This will bring up a color selector. </w:t>
      </w:r>
    </w:p>
    <w:p w:rsidR="5B063D8A" w:rsidP="237E7793" w:rsidRDefault="785C8E11" w14:paraId="6A001C97" w14:textId="32C03B38">
      <w:pPr>
        <w:ind w:left="720"/>
        <w:rPr>
          <w:rFonts w:ascii="Aptos" w:hAnsi="Aptos" w:eastAsia="Aptos" w:cs="Aptos"/>
          <w:color w:val="000000" w:themeColor="text1"/>
          <w:sz w:val="24"/>
          <w:szCs w:val="24"/>
        </w:rPr>
      </w:pPr>
      <w:r w:rsidRPr="237E7793">
        <w:rPr>
          <w:rFonts w:ascii="Aptos" w:hAnsi="Aptos" w:eastAsia="Aptos" w:cs="Aptos"/>
          <w:color w:val="000000" w:themeColor="text1"/>
          <w:sz w:val="24"/>
          <w:szCs w:val="24"/>
        </w:rPr>
        <w:t>The color selector should look like this:</w:t>
      </w:r>
    </w:p>
    <w:p w:rsidR="5B063D8A" w:rsidP="237E7793" w:rsidRDefault="785C8E11" w14:paraId="6D9D0851" w14:textId="609FABD3">
      <w:pPr>
        <w:rPr>
          <w:rFonts w:ascii="Aptos" w:hAnsi="Aptos" w:eastAsia="Aptos" w:cs="Aptos"/>
          <w:color w:val="000000" w:themeColor="text1"/>
          <w:sz w:val="24"/>
          <w:szCs w:val="24"/>
        </w:rPr>
      </w:pPr>
      <w:r>
        <w:rPr>
          <w:noProof/>
        </w:rPr>
        <w:drawing>
          <wp:inline distT="0" distB="0" distL="0" distR="0" wp14:anchorId="37B6977E" wp14:editId="53B93FB3">
            <wp:extent cx="4572000" cy="3829050"/>
            <wp:effectExtent l="0" t="0" r="0" b="0"/>
            <wp:docPr id="1368384982" name="Picture 136838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rsidR="5B063D8A" w:rsidP="237E7793" w:rsidRDefault="785C8E11" w14:paraId="0192D656" w14:textId="38248E3D">
      <w:pPr>
        <w:ind w:left="720"/>
        <w:rPr>
          <w:rFonts w:ascii="Aptos" w:hAnsi="Aptos" w:eastAsia="Aptos" w:cs="Aptos"/>
          <w:b/>
          <w:bCs/>
          <w:color w:val="000000" w:themeColor="text1"/>
          <w:sz w:val="24"/>
          <w:szCs w:val="24"/>
        </w:rPr>
      </w:pPr>
      <w:r w:rsidRPr="237E7793">
        <w:rPr>
          <w:rFonts w:ascii="Aptos" w:hAnsi="Aptos" w:eastAsia="Aptos" w:cs="Aptos"/>
          <w:b/>
          <w:bCs/>
          <w:color w:val="000000" w:themeColor="text1"/>
          <w:sz w:val="24"/>
          <w:szCs w:val="24"/>
        </w:rPr>
        <w:t>Question #2</w:t>
      </w:r>
      <w:r w:rsidRPr="237E7793" w:rsidR="5B34FD4A">
        <w:rPr>
          <w:rFonts w:ascii="Aptos" w:hAnsi="Aptos" w:eastAsia="Aptos" w:cs="Aptos"/>
          <w:b/>
          <w:bCs/>
          <w:color w:val="000000" w:themeColor="text1"/>
          <w:sz w:val="24"/>
          <w:szCs w:val="24"/>
        </w:rPr>
        <w:t>1</w:t>
      </w:r>
      <w:r w:rsidRPr="237E7793">
        <w:rPr>
          <w:rFonts w:ascii="Aptos" w:hAnsi="Aptos" w:eastAsia="Aptos" w:cs="Aptos"/>
          <w:b/>
          <w:bCs/>
          <w:color w:val="000000" w:themeColor="text1"/>
          <w:sz w:val="24"/>
          <w:szCs w:val="24"/>
        </w:rPr>
        <w:t>: Did the color formatter appear?</w:t>
      </w:r>
    </w:p>
    <w:p w:rsidR="5B063D8A" w:rsidP="237E7793" w:rsidRDefault="01EE3B1E" w14:paraId="7929BEB1" w14:textId="77BBCB97">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 Click on the blue color. This changes the color of the cards with that tactic type.</w:t>
      </w:r>
    </w:p>
    <w:p w:rsidR="5B063D8A" w:rsidP="237E7793" w:rsidRDefault="01EE3B1E" w14:paraId="77744CA4" w14:textId="4F9FBA45">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Your view should look like the picture below:</w:t>
      </w:r>
    </w:p>
    <w:p w:rsidR="5B063D8A" w:rsidP="237E7793" w:rsidRDefault="5B063D8A" w14:paraId="058712E3" w14:textId="712F01D8">
      <w:r>
        <w:rPr>
          <w:noProof/>
        </w:rPr>
        <mc:AlternateContent>
          <mc:Choice Requires="wpg">
            <w:drawing>
              <wp:inline distT="0" distB="0" distL="0" distR="0" wp14:anchorId="52BB6F92" wp14:editId="5020BC05">
                <wp:extent cx="6224905" cy="3034665"/>
                <wp:effectExtent l="0" t="0" r="4445" b="0"/>
                <wp:docPr id="223975509" name="Group 4"/>
                <wp:cNvGraphicFramePr/>
                <a:graphic xmlns:a="http://schemas.openxmlformats.org/drawingml/2006/main">
                  <a:graphicData uri="http://schemas.microsoft.com/office/word/2010/wordprocessingGroup">
                    <wpg:wgp>
                      <wpg:cNvGrpSpPr/>
                      <wpg:grpSpPr>
                        <a:xfrm>
                          <a:off x="0" y="0"/>
                          <a:ext cx="6224905" cy="3034665"/>
                          <a:chOff x="0" y="0"/>
                          <a:chExt cx="6224905" cy="3034665"/>
                        </a:xfrm>
                      </wpg:grpSpPr>
                      <pic:pic xmlns:pic="http://schemas.openxmlformats.org/drawingml/2006/picture">
                        <pic:nvPicPr>
                          <pic:cNvPr id="1590272158" name="Picture 1"/>
                          <pic:cNvPicPr>
                            <a:picLocks noChangeAspect="1"/>
                          </pic:cNvPicPr>
                        </pic:nvPicPr>
                        <pic:blipFill>
                          <a:blip r:embed="rId45"/>
                          <a:stretch>
                            <a:fillRect/>
                          </a:stretch>
                        </pic:blipFill>
                        <pic:spPr>
                          <a:xfrm>
                            <a:off x="0" y="0"/>
                            <a:ext cx="6224905" cy="3034665"/>
                          </a:xfrm>
                          <a:prstGeom prst="rect">
                            <a:avLst/>
                          </a:prstGeom>
                        </pic:spPr>
                      </pic:pic>
                      <wps:wsp>
                        <wps:cNvPr id="1186335352" name="Oval 2"/>
                        <wps:cNvSpPr/>
                        <wps:spPr>
                          <a:xfrm>
                            <a:off x="3112452" y="1117283"/>
                            <a:ext cx="1485900" cy="1095375"/>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rsidR="5B063D8A" w:rsidP="237E7793" w:rsidRDefault="01EE3B1E" w14:paraId="62311846" w14:textId="1D6D2A4F">
      <w:pPr>
        <w:rPr>
          <w:rFonts w:ascii="Aptos" w:hAnsi="Aptos" w:eastAsia="Aptos" w:cs="Aptos"/>
          <w:color w:val="000000" w:themeColor="text1"/>
          <w:sz w:val="24"/>
          <w:szCs w:val="24"/>
        </w:rPr>
      </w:pPr>
      <w:r w:rsidRPr="237E7793">
        <w:rPr>
          <w:rFonts w:ascii="Aptos" w:hAnsi="Aptos" w:eastAsia="Aptos" w:cs="Aptos"/>
          <w:b/>
          <w:bCs/>
          <w:color w:val="000000" w:themeColor="text1"/>
          <w:sz w:val="24"/>
          <w:szCs w:val="24"/>
        </w:rPr>
        <w:t>Question #2</w:t>
      </w:r>
      <w:r w:rsidRPr="237E7793" w:rsidR="440C3EE7">
        <w:rPr>
          <w:rFonts w:ascii="Aptos" w:hAnsi="Aptos" w:eastAsia="Aptos" w:cs="Aptos"/>
          <w:b/>
          <w:bCs/>
          <w:color w:val="000000" w:themeColor="text1"/>
          <w:sz w:val="24"/>
          <w:szCs w:val="24"/>
        </w:rPr>
        <w:t>2</w:t>
      </w:r>
      <w:r w:rsidRPr="237E7793">
        <w:rPr>
          <w:rFonts w:ascii="Aptos" w:hAnsi="Aptos" w:eastAsia="Aptos" w:cs="Aptos"/>
          <w:b/>
          <w:bCs/>
          <w:color w:val="000000" w:themeColor="text1"/>
          <w:sz w:val="24"/>
          <w:szCs w:val="24"/>
        </w:rPr>
        <w:t>: Did some of the borders of the card previews change to blue?</w:t>
      </w:r>
    </w:p>
    <w:p w:rsidR="5B063D8A" w:rsidP="237E7793" w:rsidRDefault="512E0A75" w14:paraId="54B7C9A3" w14:textId="77FA2CFA">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Click the colored box next to “Impact” in the formatter.</w:t>
      </w:r>
    </w:p>
    <w:p w:rsidR="5B063D8A" w:rsidP="237E7793" w:rsidRDefault="1594B2A6" w14:paraId="2D86932B" w14:textId="3E440042">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w:t>
      </w:r>
      <w:r w:rsidRPr="237E7793" w:rsidR="512E0A75">
        <w:rPr>
          <w:rFonts w:ascii="Aptos" w:hAnsi="Aptos" w:eastAsia="Aptos" w:cs="Aptos"/>
          <w:color w:val="000000" w:themeColor="text1"/>
          <w:sz w:val="24"/>
          <w:szCs w:val="24"/>
        </w:rPr>
        <w:t>lick the red box on the second row of the color selector.</w:t>
      </w:r>
    </w:p>
    <w:p w:rsidR="5B063D8A" w:rsidP="237E7793" w:rsidRDefault="175AA585" w14:paraId="25445A65" w14:textId="1EFF8EDB">
      <w:r>
        <w:rPr>
          <w:noProof/>
        </w:rPr>
        <w:drawing>
          <wp:inline distT="0" distB="0" distL="0" distR="0" wp14:anchorId="7EAABB18" wp14:editId="4D8B298B">
            <wp:extent cx="4577838" cy="3736325"/>
            <wp:effectExtent l="0" t="0" r="0" b="0"/>
            <wp:docPr id="2067713592" name="Picture 206771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7838" cy="3736325"/>
                    </a:xfrm>
                    <a:prstGeom prst="rect">
                      <a:avLst/>
                    </a:prstGeom>
                  </pic:spPr>
                </pic:pic>
              </a:graphicData>
            </a:graphic>
          </wp:inline>
        </w:drawing>
      </w:r>
    </w:p>
    <w:p w:rsidR="5B063D8A" w:rsidP="237E7793" w:rsidRDefault="259A6B71" w14:paraId="21D35388" w14:textId="28D28E08">
      <w:pPr>
        <w:ind w:left="720"/>
        <w:rPr>
          <w:rFonts w:ascii="Aptos" w:hAnsi="Aptos" w:eastAsia="Aptos" w:cs="Aptos"/>
          <w:b/>
          <w:bCs/>
          <w:color w:val="000000" w:themeColor="text1"/>
          <w:sz w:val="24"/>
          <w:szCs w:val="24"/>
        </w:rPr>
      </w:pPr>
      <w:r w:rsidRPr="237E7793">
        <w:rPr>
          <w:rFonts w:ascii="Aptos" w:hAnsi="Aptos" w:eastAsia="Aptos" w:cs="Aptos"/>
          <w:b/>
          <w:bCs/>
          <w:color w:val="000000" w:themeColor="text1"/>
          <w:sz w:val="24"/>
          <w:szCs w:val="24"/>
        </w:rPr>
        <w:t>Question #2</w:t>
      </w:r>
      <w:r w:rsidRPr="237E7793" w:rsidR="2016F97A">
        <w:rPr>
          <w:rFonts w:ascii="Aptos" w:hAnsi="Aptos" w:eastAsia="Aptos" w:cs="Aptos"/>
          <w:b/>
          <w:bCs/>
          <w:color w:val="000000" w:themeColor="text1"/>
          <w:sz w:val="24"/>
          <w:szCs w:val="24"/>
        </w:rPr>
        <w:t>3</w:t>
      </w:r>
      <w:r w:rsidRPr="237E7793">
        <w:rPr>
          <w:rFonts w:ascii="Aptos" w:hAnsi="Aptos" w:eastAsia="Aptos" w:cs="Aptos"/>
          <w:b/>
          <w:bCs/>
          <w:color w:val="000000" w:themeColor="text1"/>
          <w:sz w:val="24"/>
          <w:szCs w:val="24"/>
        </w:rPr>
        <w:t xml:space="preserve">: Did the </w:t>
      </w:r>
      <w:r w:rsidRPr="237E7793" w:rsidR="719EB664">
        <w:rPr>
          <w:rFonts w:ascii="Aptos" w:hAnsi="Aptos" w:eastAsia="Aptos" w:cs="Aptos"/>
          <w:b/>
          <w:bCs/>
          <w:color w:val="000000" w:themeColor="text1"/>
          <w:sz w:val="24"/>
          <w:szCs w:val="24"/>
        </w:rPr>
        <w:t>card preview’s colors go back to being red?</w:t>
      </w:r>
    </w:p>
    <w:p w:rsidR="5B063D8A" w:rsidP="237E7793" w:rsidRDefault="719EB664" w14:paraId="52EF55DF" w14:textId="5E7FA066">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 xml:space="preserve"> </w:t>
      </w:r>
      <w:r w:rsidRPr="237E7793" w:rsidR="2C1DB4F2">
        <w:rPr>
          <w:rFonts w:ascii="Aptos" w:hAnsi="Aptos" w:eastAsia="Aptos" w:cs="Aptos"/>
          <w:color w:val="000000" w:themeColor="text1"/>
          <w:sz w:val="24"/>
          <w:szCs w:val="24"/>
        </w:rPr>
        <w:t>Click on the button labeled “Secondary Colors” on the far left of the formatter.</w:t>
      </w:r>
    </w:p>
    <w:p w:rsidR="5B063D8A" w:rsidP="237E7793" w:rsidRDefault="5B063D8A" w14:paraId="2C93E1E2" w14:textId="5E4F4B75">
      <w:r>
        <w:rPr>
          <w:noProof/>
        </w:rPr>
        <mc:AlternateContent>
          <mc:Choice Requires="wpg">
            <w:drawing>
              <wp:inline distT="0" distB="0" distL="0" distR="0" wp14:anchorId="3E566D55" wp14:editId="67E3B828">
                <wp:extent cx="4572000" cy="3819525"/>
                <wp:effectExtent l="0" t="0" r="0" b="9525"/>
                <wp:docPr id="759217277" name="Group 4"/>
                <wp:cNvGraphicFramePr/>
                <a:graphic xmlns:a="http://schemas.openxmlformats.org/drawingml/2006/main">
                  <a:graphicData uri="http://schemas.microsoft.com/office/word/2010/wordprocessingGroup">
                    <wpg:wgp>
                      <wpg:cNvGrpSpPr/>
                      <wpg:grpSpPr>
                        <a:xfrm>
                          <a:off x="0" y="0"/>
                          <a:ext cx="4572000" cy="3819525"/>
                          <a:chOff x="0" y="0"/>
                          <a:chExt cx="4572000" cy="3819525"/>
                        </a:xfrm>
                      </wpg:grpSpPr>
                      <pic:pic xmlns:pic="http://schemas.openxmlformats.org/drawingml/2006/picture">
                        <pic:nvPicPr>
                          <pic:cNvPr id="151816184" name="Picture 1"/>
                          <pic:cNvPicPr>
                            <a:picLocks noChangeAspect="1"/>
                          </pic:cNvPicPr>
                        </pic:nvPicPr>
                        <pic:blipFill>
                          <a:blip r:embed="rId47"/>
                          <a:stretch>
                            <a:fillRect/>
                          </a:stretch>
                        </pic:blipFill>
                        <pic:spPr>
                          <a:xfrm>
                            <a:off x="0" y="0"/>
                            <a:ext cx="4572000" cy="3819525"/>
                          </a:xfrm>
                          <a:prstGeom prst="rect">
                            <a:avLst/>
                          </a:prstGeom>
                        </pic:spPr>
                      </pic:pic>
                      <wps:wsp>
                        <wps:cNvPr id="483968078" name="Oval 2"/>
                        <wps:cNvSpPr/>
                        <wps:spPr>
                          <a:xfrm>
                            <a:off x="47625" y="1452562"/>
                            <a:ext cx="990600" cy="619125"/>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rsidR="5B063D8A" w:rsidP="237E7793" w:rsidRDefault="56ED71F2" w14:paraId="72A3AE60" w14:textId="58111ED3">
      <w:pPr>
        <w:ind w:left="720"/>
        <w:rPr>
          <w:rFonts w:ascii="Aptos" w:hAnsi="Aptos" w:eastAsia="Aptos" w:cs="Aptos"/>
          <w:b/>
          <w:bCs/>
          <w:sz w:val="24"/>
          <w:szCs w:val="24"/>
        </w:rPr>
      </w:pPr>
      <w:r w:rsidRPr="237E7793">
        <w:rPr>
          <w:rFonts w:ascii="Aptos" w:hAnsi="Aptos" w:eastAsia="Aptos" w:cs="Aptos"/>
          <w:b/>
          <w:bCs/>
          <w:sz w:val="24"/>
          <w:szCs w:val="24"/>
        </w:rPr>
        <w:t>Question #2</w:t>
      </w:r>
      <w:r w:rsidRPr="237E7793" w:rsidR="3C5ADF3F">
        <w:rPr>
          <w:rFonts w:ascii="Aptos" w:hAnsi="Aptos" w:eastAsia="Aptos" w:cs="Aptos"/>
          <w:b/>
          <w:bCs/>
          <w:sz w:val="24"/>
          <w:szCs w:val="24"/>
        </w:rPr>
        <w:t>4</w:t>
      </w:r>
      <w:r w:rsidRPr="237E7793">
        <w:rPr>
          <w:rFonts w:ascii="Aptos" w:hAnsi="Aptos" w:eastAsia="Aptos" w:cs="Aptos"/>
          <w:b/>
          <w:bCs/>
          <w:sz w:val="24"/>
          <w:szCs w:val="24"/>
        </w:rPr>
        <w:t>: Did the colors and labels change?</w:t>
      </w:r>
    </w:p>
    <w:p w:rsidR="5B063D8A" w:rsidP="237E7793" w:rsidRDefault="56ED71F2" w14:paraId="78A1F9FD" w14:textId="5F889A7F">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Click on the colored box labeled “Execution”. This will bring up the color selector.</w:t>
      </w:r>
    </w:p>
    <w:p w:rsidR="5B063D8A" w:rsidP="237E7793" w:rsidRDefault="56ED71F2" w14:paraId="58E8C4F3" w14:textId="03463BEB">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Click on the blue box from the color selector.</w:t>
      </w:r>
    </w:p>
    <w:p w:rsidR="5B063D8A" w:rsidP="237E7793" w:rsidRDefault="5B063D8A" w14:paraId="75A8381E" w14:textId="5DDF1742">
      <w:r>
        <w:rPr>
          <w:noProof/>
        </w:rPr>
        <mc:AlternateContent>
          <mc:Choice Requires="wpg">
            <w:drawing>
              <wp:inline distT="0" distB="0" distL="0" distR="0" wp14:anchorId="7ADEC1AD" wp14:editId="26150A81">
                <wp:extent cx="3267075" cy="2667635"/>
                <wp:effectExtent l="0" t="0" r="9525" b="0"/>
                <wp:docPr id="933489477" name="Group 4"/>
                <wp:cNvGraphicFramePr/>
                <a:graphic xmlns:a="http://schemas.openxmlformats.org/drawingml/2006/main">
                  <a:graphicData uri="http://schemas.microsoft.com/office/word/2010/wordprocessingGroup">
                    <wpg:wgp>
                      <wpg:cNvGrpSpPr/>
                      <wpg:grpSpPr>
                        <a:xfrm>
                          <a:off x="0" y="0"/>
                          <a:ext cx="3267075" cy="2667635"/>
                          <a:chOff x="0" y="0"/>
                          <a:chExt cx="3267075" cy="2667635"/>
                        </a:xfrm>
                      </wpg:grpSpPr>
                      <pic:pic xmlns:pic="http://schemas.openxmlformats.org/drawingml/2006/picture">
                        <pic:nvPicPr>
                          <pic:cNvPr id="1072519389" name="Picture 1"/>
                          <pic:cNvPicPr>
                            <a:picLocks noChangeAspect="1"/>
                          </pic:cNvPicPr>
                        </pic:nvPicPr>
                        <pic:blipFill>
                          <a:blip r:embed="rId48"/>
                          <a:stretch>
                            <a:fillRect/>
                          </a:stretch>
                        </pic:blipFill>
                        <pic:spPr>
                          <a:xfrm>
                            <a:off x="0" y="0"/>
                            <a:ext cx="3267075" cy="2667635"/>
                          </a:xfrm>
                          <a:prstGeom prst="rect">
                            <a:avLst/>
                          </a:prstGeom>
                        </pic:spPr>
                      </pic:pic>
                      <wps:wsp>
                        <wps:cNvPr id="638728410" name="Oval 2"/>
                        <wps:cNvSpPr/>
                        <wps:spPr>
                          <a:xfrm>
                            <a:off x="842962" y="1714817"/>
                            <a:ext cx="790575" cy="352425"/>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rsidR="5B063D8A" w:rsidP="237E7793" w:rsidRDefault="58EAFB23" w14:paraId="053ABA13" w14:textId="005450A9">
      <w:pPr>
        <w:ind w:left="720"/>
        <w:rPr>
          <w:rFonts w:ascii="Aptos" w:hAnsi="Aptos" w:eastAsia="Aptos" w:cs="Aptos"/>
          <w:color w:val="000000" w:themeColor="text1"/>
          <w:sz w:val="24"/>
          <w:szCs w:val="24"/>
        </w:rPr>
      </w:pPr>
      <w:r w:rsidRPr="237E7793">
        <w:rPr>
          <w:rFonts w:ascii="Aptos" w:hAnsi="Aptos" w:eastAsia="Aptos" w:cs="Aptos"/>
          <w:color w:val="000000" w:themeColor="text1"/>
          <w:sz w:val="24"/>
          <w:szCs w:val="24"/>
        </w:rPr>
        <w:t>The view should now look like this:</w:t>
      </w:r>
    </w:p>
    <w:p w:rsidR="5B063D8A" w:rsidP="237E7793" w:rsidRDefault="58EAFB23" w14:paraId="2C9C93A3" w14:textId="36A9F4AC">
      <w:pPr>
        <w:rPr>
          <w:rFonts w:ascii="Aptos" w:hAnsi="Aptos" w:eastAsia="Aptos" w:cs="Aptos"/>
          <w:color w:val="000000" w:themeColor="text1"/>
          <w:sz w:val="24"/>
          <w:szCs w:val="24"/>
        </w:rPr>
      </w:pPr>
      <w:r>
        <w:rPr>
          <w:noProof/>
        </w:rPr>
        <w:drawing>
          <wp:inline distT="0" distB="0" distL="0" distR="0" wp14:anchorId="4AD1C3E4" wp14:editId="320BF2D5">
            <wp:extent cx="5906721" cy="2879527"/>
            <wp:effectExtent l="0" t="0" r="0" b="0"/>
            <wp:docPr id="1837623846" name="Picture 183762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06721" cy="2879527"/>
                    </a:xfrm>
                    <a:prstGeom prst="rect">
                      <a:avLst/>
                    </a:prstGeom>
                  </pic:spPr>
                </pic:pic>
              </a:graphicData>
            </a:graphic>
          </wp:inline>
        </w:drawing>
      </w:r>
    </w:p>
    <w:p w:rsidR="5B063D8A" w:rsidP="237E7793" w:rsidRDefault="56ED71F2" w14:paraId="341B9AC8" w14:textId="3EAE2D23">
      <w:pPr>
        <w:ind w:left="720"/>
        <w:rPr>
          <w:rFonts w:ascii="Aptos" w:hAnsi="Aptos" w:eastAsia="Aptos" w:cs="Aptos"/>
          <w:b/>
          <w:bCs/>
          <w:color w:val="000000" w:themeColor="text1"/>
          <w:sz w:val="24"/>
          <w:szCs w:val="24"/>
        </w:rPr>
      </w:pPr>
      <w:r w:rsidRPr="237E7793">
        <w:rPr>
          <w:rFonts w:ascii="Aptos" w:hAnsi="Aptos" w:eastAsia="Aptos" w:cs="Aptos"/>
          <w:b/>
          <w:bCs/>
          <w:color w:val="000000" w:themeColor="text1"/>
          <w:sz w:val="24"/>
          <w:szCs w:val="24"/>
        </w:rPr>
        <w:t>Question #2</w:t>
      </w:r>
      <w:r w:rsidRPr="237E7793" w:rsidR="6CC1B8A6">
        <w:rPr>
          <w:rFonts w:ascii="Aptos" w:hAnsi="Aptos" w:eastAsia="Aptos" w:cs="Aptos"/>
          <w:b/>
          <w:bCs/>
          <w:color w:val="000000" w:themeColor="text1"/>
          <w:sz w:val="24"/>
          <w:szCs w:val="24"/>
        </w:rPr>
        <w:t>5</w:t>
      </w:r>
      <w:r w:rsidRPr="237E7793">
        <w:rPr>
          <w:rFonts w:ascii="Aptos" w:hAnsi="Aptos" w:eastAsia="Aptos" w:cs="Aptos"/>
          <w:b/>
          <w:bCs/>
          <w:color w:val="000000" w:themeColor="text1"/>
          <w:sz w:val="24"/>
          <w:szCs w:val="24"/>
        </w:rPr>
        <w:t>: Did the colors for the card previews change to blue?</w:t>
      </w:r>
    </w:p>
    <w:p w:rsidR="5B063D8A" w:rsidP="237E7793" w:rsidRDefault="438C22AD" w14:paraId="632707CB" w14:textId="28CC5743">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Click the colored box next to “Execution”.</w:t>
      </w:r>
    </w:p>
    <w:p w:rsidR="5B063D8A" w:rsidP="237E7793" w:rsidRDefault="438C22AD" w14:paraId="2CDD60DF" w14:textId="5D76A5AF">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Click the orange box on the second row of the color selector.</w:t>
      </w:r>
    </w:p>
    <w:p w:rsidR="5B063D8A" w:rsidP="237E7793" w:rsidRDefault="5B063D8A" w14:paraId="6139DFD0" w14:textId="37955E50">
      <w:r>
        <w:rPr>
          <w:noProof/>
        </w:rPr>
        <mc:AlternateContent>
          <mc:Choice Requires="wpg">
            <w:drawing>
              <wp:inline distT="0" distB="0" distL="0" distR="0" wp14:anchorId="5E3D1D3A" wp14:editId="0E0CD438">
                <wp:extent cx="3952875" cy="3112770"/>
                <wp:effectExtent l="0" t="0" r="9525" b="0"/>
                <wp:docPr id="1995026937" name="Group 4"/>
                <wp:cNvGraphicFramePr/>
                <a:graphic xmlns:a="http://schemas.openxmlformats.org/drawingml/2006/main">
                  <a:graphicData uri="http://schemas.microsoft.com/office/word/2010/wordprocessingGroup">
                    <wpg:wgp>
                      <wpg:cNvGrpSpPr/>
                      <wpg:grpSpPr>
                        <a:xfrm>
                          <a:off x="0" y="0"/>
                          <a:ext cx="3952875" cy="3112770"/>
                          <a:chOff x="0" y="0"/>
                          <a:chExt cx="4572000" cy="3600450"/>
                        </a:xfrm>
                      </wpg:grpSpPr>
                      <pic:pic xmlns:pic="http://schemas.openxmlformats.org/drawingml/2006/picture">
                        <pic:nvPicPr>
                          <pic:cNvPr id="849717412" name="Picture 1"/>
                          <pic:cNvPicPr>
                            <a:picLocks noChangeAspect="1"/>
                          </pic:cNvPicPr>
                        </pic:nvPicPr>
                        <pic:blipFill>
                          <a:blip r:embed="rId50"/>
                          <a:stretch>
                            <a:fillRect/>
                          </a:stretch>
                        </pic:blipFill>
                        <pic:spPr>
                          <a:xfrm>
                            <a:off x="0" y="0"/>
                            <a:ext cx="4572000" cy="3600450"/>
                          </a:xfrm>
                          <a:prstGeom prst="rect">
                            <a:avLst/>
                          </a:prstGeom>
                        </pic:spPr>
                      </pic:pic>
                      <wps:wsp>
                        <wps:cNvPr id="1900259338" name="Oval 2"/>
                        <wps:cNvSpPr/>
                        <wps:spPr>
                          <a:xfrm>
                            <a:off x="1276350" y="2590800"/>
                            <a:ext cx="866775" cy="49530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mc:AlternateContent>
      </w:r>
    </w:p>
    <w:p w:rsidR="5B063D8A" w:rsidP="237E7793" w:rsidRDefault="5BE5D99F" w14:paraId="48ACCD04" w14:textId="6599CBE9">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Click on the visualization to reduce the formatter.</w:t>
      </w:r>
    </w:p>
    <w:p w:rsidR="5B063D8A" w:rsidP="237E7793" w:rsidRDefault="5BE5D99F" w14:paraId="61736DA3" w14:textId="402366ED">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Navigate to the horizontal scroll bar at the bottom of the visualization.</w:t>
      </w:r>
    </w:p>
    <w:p w:rsidR="5B063D8A" w:rsidP="237E7793" w:rsidRDefault="5BE5D99F" w14:paraId="175665DD" w14:textId="28175D63">
      <w:pPr>
        <w:pStyle w:val="ListParagraph"/>
        <w:numPr>
          <w:ilvl w:val="0"/>
          <w:numId w:val="1"/>
        </w:num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Click and drag the horizontal scrollbar to the far right of the visualization window.</w:t>
      </w:r>
    </w:p>
    <w:p w:rsidR="5B063D8A" w:rsidP="237E7793" w:rsidRDefault="26F939B3" w14:paraId="5A2137EF" w14:textId="5FC59F83">
      <w:pPr>
        <w:ind w:left="720"/>
        <w:rPr>
          <w:rFonts w:ascii="Aptos" w:hAnsi="Aptos" w:eastAsia="Aptos" w:cs="Aptos"/>
          <w:color w:val="000000" w:themeColor="text1"/>
          <w:sz w:val="24"/>
          <w:szCs w:val="24"/>
        </w:rPr>
      </w:pPr>
      <w:r w:rsidRPr="237E7793">
        <w:rPr>
          <w:rFonts w:ascii="Aptos" w:hAnsi="Aptos" w:eastAsia="Aptos" w:cs="Aptos"/>
          <w:color w:val="000000" w:themeColor="text1"/>
          <w:sz w:val="24"/>
          <w:szCs w:val="24"/>
        </w:rPr>
        <w:t>Your view should now look like this:</w:t>
      </w:r>
    </w:p>
    <w:p w:rsidR="5B063D8A" w:rsidP="237E7793" w:rsidRDefault="26F939B3" w14:paraId="37C3FA84" w14:textId="2AB20E52">
      <w:pPr>
        <w:rPr>
          <w:rFonts w:ascii="Aptos" w:hAnsi="Aptos" w:eastAsia="Aptos" w:cs="Aptos"/>
          <w:color w:val="000000" w:themeColor="text1"/>
          <w:sz w:val="24"/>
          <w:szCs w:val="24"/>
        </w:rPr>
      </w:pPr>
      <w:r>
        <w:rPr>
          <w:noProof/>
        </w:rPr>
        <w:drawing>
          <wp:inline distT="0" distB="0" distL="0" distR="0" wp14:anchorId="317513D5" wp14:editId="33753200">
            <wp:extent cx="5783384" cy="2819400"/>
            <wp:effectExtent l="0" t="0" r="0" b="0"/>
            <wp:docPr id="1795390415" name="Picture 179539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83384" cy="2819400"/>
                    </a:xfrm>
                    <a:prstGeom prst="rect">
                      <a:avLst/>
                    </a:prstGeom>
                  </pic:spPr>
                </pic:pic>
              </a:graphicData>
            </a:graphic>
          </wp:inline>
        </w:drawing>
      </w:r>
    </w:p>
    <w:p w:rsidR="5B063D8A" w:rsidP="237E7793" w:rsidRDefault="26F939B3" w14:paraId="4C23857F" w14:textId="5DEE394A">
      <w:pPr>
        <w:ind w:left="720"/>
        <w:rPr>
          <w:rFonts w:ascii="Aptos" w:hAnsi="Aptos" w:eastAsia="Aptos" w:cs="Aptos"/>
          <w:b/>
          <w:bCs/>
          <w:color w:val="000000" w:themeColor="text1"/>
          <w:sz w:val="24"/>
          <w:szCs w:val="24"/>
        </w:rPr>
      </w:pPr>
      <w:r w:rsidRPr="237E7793">
        <w:rPr>
          <w:rFonts w:ascii="Aptos" w:hAnsi="Aptos" w:eastAsia="Aptos" w:cs="Aptos"/>
          <w:b/>
          <w:bCs/>
          <w:color w:val="000000" w:themeColor="text1"/>
          <w:sz w:val="24"/>
          <w:szCs w:val="24"/>
        </w:rPr>
        <w:t>Question #2</w:t>
      </w:r>
      <w:r w:rsidRPr="237E7793" w:rsidR="3C626831">
        <w:rPr>
          <w:rFonts w:ascii="Aptos" w:hAnsi="Aptos" w:eastAsia="Aptos" w:cs="Aptos"/>
          <w:b/>
          <w:bCs/>
          <w:color w:val="000000" w:themeColor="text1"/>
          <w:sz w:val="24"/>
          <w:szCs w:val="24"/>
        </w:rPr>
        <w:t>6</w:t>
      </w:r>
      <w:r w:rsidRPr="237E7793">
        <w:rPr>
          <w:rFonts w:ascii="Aptos" w:hAnsi="Aptos" w:eastAsia="Aptos" w:cs="Aptos"/>
          <w:b/>
          <w:bCs/>
          <w:color w:val="000000" w:themeColor="text1"/>
          <w:sz w:val="24"/>
          <w:szCs w:val="24"/>
        </w:rPr>
        <w:t>: Were you able to use the horizontal scroll bar?</w:t>
      </w:r>
    </w:p>
    <w:p w:rsidR="5B063D8A" w:rsidP="237E7793" w:rsidRDefault="26F939B3" w14:paraId="0D377319" w14:textId="48643747">
      <w:pPr>
        <w:ind w:left="720"/>
        <w:rPr>
          <w:rFonts w:ascii="Aptos" w:hAnsi="Aptos" w:eastAsia="Aptos" w:cs="Aptos"/>
          <w:b/>
          <w:bCs/>
          <w:sz w:val="24"/>
          <w:szCs w:val="24"/>
        </w:rPr>
      </w:pPr>
      <w:r w:rsidRPr="237E7793">
        <w:rPr>
          <w:rFonts w:ascii="Aptos" w:hAnsi="Aptos" w:eastAsia="Aptos" w:cs="Aptos"/>
          <w:b/>
          <w:bCs/>
          <w:color w:val="000000" w:themeColor="text1"/>
          <w:sz w:val="24"/>
          <w:szCs w:val="24"/>
        </w:rPr>
        <w:t>Question #2</w:t>
      </w:r>
      <w:r w:rsidRPr="237E7793" w:rsidR="19488152">
        <w:rPr>
          <w:rFonts w:ascii="Aptos" w:hAnsi="Aptos" w:eastAsia="Aptos" w:cs="Aptos"/>
          <w:b/>
          <w:bCs/>
          <w:color w:val="000000" w:themeColor="text1"/>
          <w:sz w:val="24"/>
          <w:szCs w:val="24"/>
        </w:rPr>
        <w:t>7</w:t>
      </w:r>
      <w:r w:rsidRPr="237E7793">
        <w:rPr>
          <w:rFonts w:ascii="Aptos" w:hAnsi="Aptos" w:eastAsia="Aptos" w:cs="Aptos"/>
          <w:b/>
          <w:bCs/>
          <w:color w:val="000000" w:themeColor="text1"/>
          <w:sz w:val="24"/>
          <w:szCs w:val="24"/>
        </w:rPr>
        <w:t>: Is there a card preview titled “</w:t>
      </w:r>
      <w:proofErr w:type="spellStart"/>
      <w:r w:rsidRPr="237E7793">
        <w:rPr>
          <w:rFonts w:ascii="Aptos" w:hAnsi="Aptos" w:eastAsia="Aptos" w:cs="Aptos"/>
          <w:b/>
          <w:bCs/>
          <w:sz w:val="24"/>
          <w:szCs w:val="24"/>
        </w:rPr>
        <w:t>Mimikatz</w:t>
      </w:r>
      <w:proofErr w:type="spellEnd"/>
      <w:r w:rsidRPr="237E7793">
        <w:rPr>
          <w:rFonts w:ascii="Aptos" w:hAnsi="Aptos" w:eastAsia="Aptos" w:cs="Aptos"/>
          <w:b/>
          <w:bCs/>
          <w:sz w:val="24"/>
          <w:szCs w:val="24"/>
        </w:rPr>
        <w:t xml:space="preserve"> DC Sync 2” in the second to last column?</w:t>
      </w:r>
    </w:p>
    <w:p w:rsidR="5B063D8A" w:rsidP="237E7793" w:rsidRDefault="749BF32B" w14:paraId="42D105B9" w14:textId="60B6D0C1">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This concludes the Threat View test and instructions! Thank you for your time.</w:t>
      </w:r>
    </w:p>
    <w:p w:rsidR="5B063D8A" w:rsidP="237E7793" w:rsidRDefault="749BF32B" w14:paraId="3134A524" w14:textId="69D2AC9D">
      <w:pPr>
        <w:ind w:left="720"/>
        <w:rPr>
          <w:rFonts w:ascii="Aptos" w:hAnsi="Aptos" w:eastAsia="Aptos" w:cs="Aptos"/>
          <w:b/>
          <w:bCs/>
          <w:color w:val="000000" w:themeColor="text1"/>
          <w:sz w:val="24"/>
          <w:szCs w:val="24"/>
        </w:rPr>
      </w:pPr>
      <w:r w:rsidRPr="237E7793">
        <w:rPr>
          <w:rFonts w:ascii="Aptos" w:hAnsi="Aptos" w:eastAsia="Aptos" w:cs="Aptos"/>
          <w:b/>
          <w:bCs/>
          <w:color w:val="000000" w:themeColor="text1"/>
          <w:sz w:val="24"/>
          <w:szCs w:val="24"/>
        </w:rPr>
        <w:t>Question #</w:t>
      </w:r>
      <w:r w:rsidRPr="237E7793" w:rsidR="29E797F9">
        <w:rPr>
          <w:rFonts w:ascii="Aptos" w:hAnsi="Aptos" w:eastAsia="Aptos" w:cs="Aptos"/>
          <w:b/>
          <w:bCs/>
          <w:color w:val="000000" w:themeColor="text1"/>
          <w:sz w:val="24"/>
          <w:szCs w:val="24"/>
        </w:rPr>
        <w:t>28</w:t>
      </w:r>
      <w:r w:rsidRPr="237E7793">
        <w:rPr>
          <w:rFonts w:ascii="Aptos" w:hAnsi="Aptos" w:eastAsia="Aptos" w:cs="Aptos"/>
          <w:b/>
          <w:bCs/>
          <w:color w:val="000000" w:themeColor="text1"/>
          <w:sz w:val="24"/>
          <w:szCs w:val="24"/>
        </w:rPr>
        <w:t>: How long did it take you to complete the testing? (Using the Threat Timeline Application set of instructions.)</w:t>
      </w:r>
    </w:p>
    <w:p w:rsidR="5B063D8A" w:rsidP="237E7793" w:rsidRDefault="5B063D8A" w14:paraId="419F93E0" w14:textId="2C8C9CC1">
      <w:pPr>
        <w:rPr>
          <w:rFonts w:ascii="Aptos" w:hAnsi="Aptos" w:eastAsia="Aptos" w:cs="Aptos"/>
          <w:color w:val="000000" w:themeColor="text1"/>
          <w:sz w:val="24"/>
          <w:szCs w:val="24"/>
        </w:rPr>
      </w:pPr>
    </w:p>
    <w:p w:rsidR="5B063D8A" w:rsidP="237E7793" w:rsidRDefault="749BF32B" w14:paraId="4DDD62DD" w14:textId="36DF38E5">
      <w:pPr>
        <w:rPr>
          <w:rFonts w:ascii="Aptos" w:hAnsi="Aptos" w:eastAsia="Aptos" w:cs="Aptos"/>
          <w:color w:val="000000" w:themeColor="text1"/>
          <w:sz w:val="24"/>
          <w:szCs w:val="24"/>
        </w:rPr>
      </w:pPr>
      <w:r w:rsidRPr="237E7793">
        <w:rPr>
          <w:rFonts w:ascii="Aptos" w:hAnsi="Aptos" w:eastAsia="Aptos" w:cs="Aptos"/>
          <w:color w:val="000000" w:themeColor="text1"/>
          <w:sz w:val="24"/>
          <w:szCs w:val="24"/>
        </w:rPr>
        <w:t>If you need assistance or an error occurred over the testing of this product, please contact us at:</w:t>
      </w:r>
      <w:r w:rsidRPr="237E7793" w:rsidR="3A8D9E15">
        <w:rPr>
          <w:rFonts w:ascii="Aptos" w:hAnsi="Aptos" w:eastAsia="Aptos" w:cs="Aptos"/>
          <w:color w:val="000000" w:themeColor="text1"/>
          <w:sz w:val="24"/>
          <w:szCs w:val="24"/>
        </w:rPr>
        <w:t xml:space="preserve"> </w:t>
      </w:r>
      <w:hyperlink r:id="rId52">
        <w:r w:rsidRPr="237E7793">
          <w:rPr>
            <w:rStyle w:val="Hyperlink"/>
            <w:rFonts w:ascii="Aptos" w:hAnsi="Aptos" w:eastAsia="Aptos" w:cs="Aptos"/>
            <w:sz w:val="24"/>
            <w:szCs w:val="24"/>
          </w:rPr>
          <w:t>danae.oconnor@ucdenver.edu</w:t>
        </w:r>
      </w:hyperlink>
      <w:r w:rsidRPr="237E7793" w:rsidR="07E62DB9">
        <w:rPr>
          <w:rFonts w:ascii="Aptos" w:hAnsi="Aptos" w:eastAsia="Aptos" w:cs="Aptos"/>
          <w:sz w:val="24"/>
          <w:szCs w:val="24"/>
        </w:rPr>
        <w:t xml:space="preserve"> or </w:t>
      </w:r>
      <w:hyperlink r:id="rId53">
        <w:r w:rsidRPr="237E7793">
          <w:rPr>
            <w:rStyle w:val="Hyperlink"/>
            <w:rFonts w:ascii="Aptos" w:hAnsi="Aptos" w:eastAsia="Aptos" w:cs="Aptos"/>
            <w:sz w:val="24"/>
            <w:szCs w:val="24"/>
          </w:rPr>
          <w:t>noah.warren@ucdenver.edu</w:t>
        </w:r>
      </w:hyperlink>
    </w:p>
    <w:p w:rsidR="5B063D8A" w:rsidP="233D42FD" w:rsidRDefault="5B063D8A" w14:paraId="416B5205" w14:textId="0915AE66">
      <w:pPr>
        <w:rPr>
          <w:rFonts w:ascii="Aptos" w:hAnsi="Aptos" w:eastAsia="Aptos" w:cs="Aptos"/>
          <w:color w:val="000000" w:themeColor="text1"/>
          <w:sz w:val="24"/>
          <w:szCs w:val="24"/>
        </w:rPr>
      </w:pPr>
    </w:p>
    <w:sectPr w:rsidR="5B063D8A">
      <w:pgSz w:w="12240" w:h="15840" w:orient="portrait"/>
      <w:pgMar w:top="1440" w:right="1440" w:bottom="1440" w:left="1440" w:header="720" w:footer="720" w:gutter="0"/>
      <w:cols w:space="720"/>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F+/hH55ttylzS5" int2:id="iIMIVID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87345"/>
    <w:multiLevelType w:val="hybridMultilevel"/>
    <w:tmpl w:val="FA58A0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FA1D0DC"/>
    <w:multiLevelType w:val="hybridMultilevel"/>
    <w:tmpl w:val="FE9AE424"/>
    <w:lvl w:ilvl="0" w:tplc="F6DE3498">
      <w:start w:val="1"/>
      <w:numFmt w:val="decimal"/>
      <w:lvlText w:val="%1."/>
      <w:lvlJc w:val="left"/>
      <w:pPr>
        <w:ind w:left="720" w:hanging="360"/>
      </w:pPr>
    </w:lvl>
    <w:lvl w:ilvl="1" w:tplc="F174A798">
      <w:start w:val="1"/>
      <w:numFmt w:val="lowerLetter"/>
      <w:lvlText w:val="%2."/>
      <w:lvlJc w:val="left"/>
      <w:pPr>
        <w:ind w:left="1440" w:hanging="360"/>
      </w:pPr>
    </w:lvl>
    <w:lvl w:ilvl="2" w:tplc="083AFD14">
      <w:start w:val="1"/>
      <w:numFmt w:val="lowerRoman"/>
      <w:lvlText w:val="%3."/>
      <w:lvlJc w:val="right"/>
      <w:pPr>
        <w:ind w:left="2160" w:hanging="180"/>
      </w:pPr>
    </w:lvl>
    <w:lvl w:ilvl="3" w:tplc="A582DBCE">
      <w:start w:val="1"/>
      <w:numFmt w:val="decimal"/>
      <w:lvlText w:val="%4."/>
      <w:lvlJc w:val="left"/>
      <w:pPr>
        <w:ind w:left="2880" w:hanging="360"/>
      </w:pPr>
    </w:lvl>
    <w:lvl w:ilvl="4" w:tplc="07E8CF84">
      <w:start w:val="1"/>
      <w:numFmt w:val="lowerLetter"/>
      <w:lvlText w:val="%5."/>
      <w:lvlJc w:val="left"/>
      <w:pPr>
        <w:ind w:left="3600" w:hanging="360"/>
      </w:pPr>
    </w:lvl>
    <w:lvl w:ilvl="5" w:tplc="A2E6010A">
      <w:start w:val="1"/>
      <w:numFmt w:val="lowerRoman"/>
      <w:lvlText w:val="%6."/>
      <w:lvlJc w:val="right"/>
      <w:pPr>
        <w:ind w:left="4320" w:hanging="180"/>
      </w:pPr>
    </w:lvl>
    <w:lvl w:ilvl="6" w:tplc="5060DDAC">
      <w:start w:val="1"/>
      <w:numFmt w:val="decimal"/>
      <w:lvlText w:val="%7."/>
      <w:lvlJc w:val="left"/>
      <w:pPr>
        <w:ind w:left="5040" w:hanging="360"/>
      </w:pPr>
    </w:lvl>
    <w:lvl w:ilvl="7" w:tplc="A198B3D2">
      <w:start w:val="1"/>
      <w:numFmt w:val="lowerLetter"/>
      <w:lvlText w:val="%8."/>
      <w:lvlJc w:val="left"/>
      <w:pPr>
        <w:ind w:left="5760" w:hanging="360"/>
      </w:pPr>
    </w:lvl>
    <w:lvl w:ilvl="8" w:tplc="123A939C">
      <w:start w:val="1"/>
      <w:numFmt w:val="lowerRoman"/>
      <w:lvlText w:val="%9."/>
      <w:lvlJc w:val="right"/>
      <w:pPr>
        <w:ind w:left="6480" w:hanging="180"/>
      </w:pPr>
    </w:lvl>
  </w:abstractNum>
  <w:abstractNum w:abstractNumId="2" w15:restartNumberingAfterBreak="0">
    <w:nsid w:val="15D00A3C"/>
    <w:multiLevelType w:val="hybridMultilevel"/>
    <w:tmpl w:val="FE9AE4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2E831746"/>
    <w:multiLevelType w:val="hybridMultilevel"/>
    <w:tmpl w:val="0AFA9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4E60F6"/>
    <w:multiLevelType w:val="hybridMultilevel"/>
    <w:tmpl w:val="986CF07E"/>
    <w:lvl w:ilvl="0" w:tplc="D76031D4">
      <w:start w:val="1"/>
      <w:numFmt w:val="decimal"/>
      <w:lvlText w:val="%1."/>
      <w:lvlJc w:val="left"/>
      <w:pPr>
        <w:ind w:left="720" w:hanging="360"/>
      </w:pPr>
    </w:lvl>
    <w:lvl w:ilvl="1" w:tplc="1A929876">
      <w:start w:val="1"/>
      <w:numFmt w:val="lowerLetter"/>
      <w:lvlText w:val="%2."/>
      <w:lvlJc w:val="left"/>
      <w:pPr>
        <w:ind w:left="1440" w:hanging="360"/>
      </w:pPr>
    </w:lvl>
    <w:lvl w:ilvl="2" w:tplc="72661A32">
      <w:start w:val="1"/>
      <w:numFmt w:val="lowerRoman"/>
      <w:lvlText w:val="%3."/>
      <w:lvlJc w:val="right"/>
      <w:pPr>
        <w:ind w:left="2160" w:hanging="180"/>
      </w:pPr>
    </w:lvl>
    <w:lvl w:ilvl="3" w:tplc="4CB082A8">
      <w:start w:val="1"/>
      <w:numFmt w:val="decimal"/>
      <w:lvlText w:val="%4."/>
      <w:lvlJc w:val="left"/>
      <w:pPr>
        <w:ind w:left="2880" w:hanging="360"/>
      </w:pPr>
    </w:lvl>
    <w:lvl w:ilvl="4" w:tplc="DEAAD9A6">
      <w:start w:val="1"/>
      <w:numFmt w:val="lowerLetter"/>
      <w:lvlText w:val="%5."/>
      <w:lvlJc w:val="left"/>
      <w:pPr>
        <w:ind w:left="3600" w:hanging="360"/>
      </w:pPr>
    </w:lvl>
    <w:lvl w:ilvl="5" w:tplc="4B4280B4">
      <w:start w:val="1"/>
      <w:numFmt w:val="lowerRoman"/>
      <w:lvlText w:val="%6."/>
      <w:lvlJc w:val="right"/>
      <w:pPr>
        <w:ind w:left="4320" w:hanging="180"/>
      </w:pPr>
    </w:lvl>
    <w:lvl w:ilvl="6" w:tplc="216EC630">
      <w:start w:val="1"/>
      <w:numFmt w:val="decimal"/>
      <w:lvlText w:val="%7."/>
      <w:lvlJc w:val="left"/>
      <w:pPr>
        <w:ind w:left="5040" w:hanging="360"/>
      </w:pPr>
    </w:lvl>
    <w:lvl w:ilvl="7" w:tplc="B9688100">
      <w:start w:val="1"/>
      <w:numFmt w:val="lowerLetter"/>
      <w:lvlText w:val="%8."/>
      <w:lvlJc w:val="left"/>
      <w:pPr>
        <w:ind w:left="5760" w:hanging="360"/>
      </w:pPr>
    </w:lvl>
    <w:lvl w:ilvl="8" w:tplc="6FBE4998">
      <w:start w:val="1"/>
      <w:numFmt w:val="lowerRoman"/>
      <w:lvlText w:val="%9."/>
      <w:lvlJc w:val="right"/>
      <w:pPr>
        <w:ind w:left="6480" w:hanging="180"/>
      </w:pPr>
    </w:lvl>
  </w:abstractNum>
  <w:abstractNum w:abstractNumId="5" w15:restartNumberingAfterBreak="0">
    <w:nsid w:val="38077BC5"/>
    <w:multiLevelType w:val="hybridMultilevel"/>
    <w:tmpl w:val="8D5CA798"/>
    <w:lvl w:ilvl="0" w:tplc="03C03F66">
      <w:start w:val="1"/>
      <w:numFmt w:val="decimal"/>
      <w:lvlText w:val="%1."/>
      <w:lvlJc w:val="left"/>
      <w:pPr>
        <w:ind w:left="720" w:hanging="360"/>
      </w:pPr>
    </w:lvl>
    <w:lvl w:ilvl="1" w:tplc="81CE1A42">
      <w:start w:val="1"/>
      <w:numFmt w:val="lowerLetter"/>
      <w:lvlText w:val="%2."/>
      <w:lvlJc w:val="left"/>
      <w:pPr>
        <w:ind w:left="1440" w:hanging="360"/>
      </w:pPr>
    </w:lvl>
    <w:lvl w:ilvl="2" w:tplc="BEFC5E12">
      <w:start w:val="1"/>
      <w:numFmt w:val="lowerRoman"/>
      <w:lvlText w:val="%3."/>
      <w:lvlJc w:val="right"/>
      <w:pPr>
        <w:ind w:left="2160" w:hanging="180"/>
      </w:pPr>
    </w:lvl>
    <w:lvl w:ilvl="3" w:tplc="40C2AD7A">
      <w:start w:val="1"/>
      <w:numFmt w:val="decimal"/>
      <w:lvlText w:val="%4."/>
      <w:lvlJc w:val="left"/>
      <w:pPr>
        <w:ind w:left="2880" w:hanging="360"/>
      </w:pPr>
    </w:lvl>
    <w:lvl w:ilvl="4" w:tplc="A5E2595A">
      <w:start w:val="1"/>
      <w:numFmt w:val="lowerLetter"/>
      <w:lvlText w:val="%5."/>
      <w:lvlJc w:val="left"/>
      <w:pPr>
        <w:ind w:left="3600" w:hanging="360"/>
      </w:pPr>
    </w:lvl>
    <w:lvl w:ilvl="5" w:tplc="4516B2D0">
      <w:start w:val="1"/>
      <w:numFmt w:val="lowerRoman"/>
      <w:lvlText w:val="%6."/>
      <w:lvlJc w:val="right"/>
      <w:pPr>
        <w:ind w:left="4320" w:hanging="180"/>
      </w:pPr>
    </w:lvl>
    <w:lvl w:ilvl="6" w:tplc="7C206740">
      <w:start w:val="1"/>
      <w:numFmt w:val="decimal"/>
      <w:lvlText w:val="%7."/>
      <w:lvlJc w:val="left"/>
      <w:pPr>
        <w:ind w:left="5040" w:hanging="360"/>
      </w:pPr>
    </w:lvl>
    <w:lvl w:ilvl="7" w:tplc="69F08760">
      <w:start w:val="1"/>
      <w:numFmt w:val="lowerLetter"/>
      <w:lvlText w:val="%8."/>
      <w:lvlJc w:val="left"/>
      <w:pPr>
        <w:ind w:left="5760" w:hanging="360"/>
      </w:pPr>
    </w:lvl>
    <w:lvl w:ilvl="8" w:tplc="F2B4A5C6">
      <w:start w:val="1"/>
      <w:numFmt w:val="lowerRoman"/>
      <w:lvlText w:val="%9."/>
      <w:lvlJc w:val="right"/>
      <w:pPr>
        <w:ind w:left="6480" w:hanging="180"/>
      </w:pPr>
    </w:lvl>
  </w:abstractNum>
  <w:abstractNum w:abstractNumId="6" w15:restartNumberingAfterBreak="0">
    <w:nsid w:val="3A6CCDE8"/>
    <w:multiLevelType w:val="hybridMultilevel"/>
    <w:tmpl w:val="F3FA6160"/>
    <w:lvl w:ilvl="0" w:tplc="18EA152E">
      <w:start w:val="1"/>
      <w:numFmt w:val="decimal"/>
      <w:lvlText w:val="%1."/>
      <w:lvlJc w:val="left"/>
      <w:pPr>
        <w:ind w:left="720" w:hanging="360"/>
      </w:pPr>
    </w:lvl>
    <w:lvl w:ilvl="1" w:tplc="D1F07E46">
      <w:start w:val="1"/>
      <w:numFmt w:val="lowerLetter"/>
      <w:lvlText w:val="%2."/>
      <w:lvlJc w:val="left"/>
      <w:pPr>
        <w:ind w:left="1440" w:hanging="360"/>
      </w:pPr>
    </w:lvl>
    <w:lvl w:ilvl="2" w:tplc="A72A865C">
      <w:start w:val="1"/>
      <w:numFmt w:val="lowerRoman"/>
      <w:lvlText w:val="%3."/>
      <w:lvlJc w:val="right"/>
      <w:pPr>
        <w:ind w:left="2160" w:hanging="180"/>
      </w:pPr>
    </w:lvl>
    <w:lvl w:ilvl="3" w:tplc="FE08456C">
      <w:start w:val="1"/>
      <w:numFmt w:val="decimal"/>
      <w:lvlText w:val="%4."/>
      <w:lvlJc w:val="left"/>
      <w:pPr>
        <w:ind w:left="2880" w:hanging="360"/>
      </w:pPr>
    </w:lvl>
    <w:lvl w:ilvl="4" w:tplc="A42A7E62">
      <w:start w:val="1"/>
      <w:numFmt w:val="lowerLetter"/>
      <w:lvlText w:val="%5."/>
      <w:lvlJc w:val="left"/>
      <w:pPr>
        <w:ind w:left="3600" w:hanging="360"/>
      </w:pPr>
    </w:lvl>
    <w:lvl w:ilvl="5" w:tplc="FD263884">
      <w:start w:val="1"/>
      <w:numFmt w:val="lowerRoman"/>
      <w:lvlText w:val="%6."/>
      <w:lvlJc w:val="right"/>
      <w:pPr>
        <w:ind w:left="4320" w:hanging="180"/>
      </w:pPr>
    </w:lvl>
    <w:lvl w:ilvl="6" w:tplc="A522B70C">
      <w:start w:val="1"/>
      <w:numFmt w:val="decimal"/>
      <w:lvlText w:val="%7."/>
      <w:lvlJc w:val="left"/>
      <w:pPr>
        <w:ind w:left="5040" w:hanging="360"/>
      </w:pPr>
    </w:lvl>
    <w:lvl w:ilvl="7" w:tplc="E8B28DAA">
      <w:start w:val="1"/>
      <w:numFmt w:val="lowerLetter"/>
      <w:lvlText w:val="%8."/>
      <w:lvlJc w:val="left"/>
      <w:pPr>
        <w:ind w:left="5760" w:hanging="360"/>
      </w:pPr>
    </w:lvl>
    <w:lvl w:ilvl="8" w:tplc="3F447D26">
      <w:start w:val="1"/>
      <w:numFmt w:val="lowerRoman"/>
      <w:lvlText w:val="%9."/>
      <w:lvlJc w:val="right"/>
      <w:pPr>
        <w:ind w:left="6480" w:hanging="180"/>
      </w:pPr>
    </w:lvl>
  </w:abstractNum>
  <w:abstractNum w:abstractNumId="7" w15:restartNumberingAfterBreak="0">
    <w:nsid w:val="5A086F41"/>
    <w:multiLevelType w:val="hybridMultilevel"/>
    <w:tmpl w:val="FA58A0E8"/>
    <w:lvl w:ilvl="0" w:tplc="559CB338">
      <w:start w:val="1"/>
      <w:numFmt w:val="decimal"/>
      <w:lvlText w:val="%1."/>
      <w:lvlJc w:val="left"/>
      <w:pPr>
        <w:ind w:left="720" w:hanging="360"/>
      </w:pPr>
    </w:lvl>
    <w:lvl w:ilvl="1" w:tplc="EE8AEC62">
      <w:start w:val="1"/>
      <w:numFmt w:val="lowerLetter"/>
      <w:lvlText w:val="%2."/>
      <w:lvlJc w:val="left"/>
      <w:pPr>
        <w:ind w:left="1440" w:hanging="360"/>
      </w:pPr>
    </w:lvl>
    <w:lvl w:ilvl="2" w:tplc="11321D84">
      <w:start w:val="1"/>
      <w:numFmt w:val="lowerRoman"/>
      <w:lvlText w:val="%3."/>
      <w:lvlJc w:val="right"/>
      <w:pPr>
        <w:ind w:left="2160" w:hanging="180"/>
      </w:pPr>
    </w:lvl>
    <w:lvl w:ilvl="3" w:tplc="B37064CC">
      <w:start w:val="1"/>
      <w:numFmt w:val="decimal"/>
      <w:lvlText w:val="%4."/>
      <w:lvlJc w:val="left"/>
      <w:pPr>
        <w:ind w:left="2880" w:hanging="360"/>
      </w:pPr>
    </w:lvl>
    <w:lvl w:ilvl="4" w:tplc="79E49CFE">
      <w:start w:val="1"/>
      <w:numFmt w:val="lowerLetter"/>
      <w:lvlText w:val="%5."/>
      <w:lvlJc w:val="left"/>
      <w:pPr>
        <w:ind w:left="3600" w:hanging="360"/>
      </w:pPr>
    </w:lvl>
    <w:lvl w:ilvl="5" w:tplc="63DE90EC">
      <w:start w:val="1"/>
      <w:numFmt w:val="lowerRoman"/>
      <w:lvlText w:val="%6."/>
      <w:lvlJc w:val="right"/>
      <w:pPr>
        <w:ind w:left="4320" w:hanging="180"/>
      </w:pPr>
    </w:lvl>
    <w:lvl w:ilvl="6" w:tplc="30C0B1C2">
      <w:start w:val="1"/>
      <w:numFmt w:val="decimal"/>
      <w:lvlText w:val="%7."/>
      <w:lvlJc w:val="left"/>
      <w:pPr>
        <w:ind w:left="5040" w:hanging="360"/>
      </w:pPr>
    </w:lvl>
    <w:lvl w:ilvl="7" w:tplc="E1A048FA">
      <w:start w:val="1"/>
      <w:numFmt w:val="lowerLetter"/>
      <w:lvlText w:val="%8."/>
      <w:lvlJc w:val="left"/>
      <w:pPr>
        <w:ind w:left="5760" w:hanging="360"/>
      </w:pPr>
    </w:lvl>
    <w:lvl w:ilvl="8" w:tplc="15048A0C">
      <w:start w:val="1"/>
      <w:numFmt w:val="lowerRoman"/>
      <w:lvlText w:val="%9."/>
      <w:lvlJc w:val="right"/>
      <w:pPr>
        <w:ind w:left="6480" w:hanging="180"/>
      </w:pPr>
    </w:lvl>
  </w:abstractNum>
  <w:abstractNum w:abstractNumId="8" w15:restartNumberingAfterBreak="0">
    <w:nsid w:val="730E3C8D"/>
    <w:multiLevelType w:val="hybridMultilevel"/>
    <w:tmpl w:val="73A4DAA6"/>
    <w:lvl w:ilvl="0" w:tplc="A79A7188">
      <w:start w:val="1"/>
      <w:numFmt w:val="bullet"/>
      <w:lvlText w:val=""/>
      <w:lvlJc w:val="left"/>
      <w:pPr>
        <w:ind w:left="720" w:hanging="360"/>
      </w:pPr>
      <w:rPr>
        <w:rFonts w:hint="default" w:ascii="Symbol" w:hAnsi="Symbol"/>
      </w:rPr>
    </w:lvl>
    <w:lvl w:ilvl="1" w:tplc="CF74227E">
      <w:start w:val="1"/>
      <w:numFmt w:val="bullet"/>
      <w:lvlText w:val="o"/>
      <w:lvlJc w:val="left"/>
      <w:pPr>
        <w:ind w:left="1440" w:hanging="360"/>
      </w:pPr>
      <w:rPr>
        <w:rFonts w:hint="default" w:ascii="Courier New" w:hAnsi="Courier New"/>
      </w:rPr>
    </w:lvl>
    <w:lvl w:ilvl="2" w:tplc="BCF6BFFA">
      <w:start w:val="1"/>
      <w:numFmt w:val="bullet"/>
      <w:lvlText w:val=""/>
      <w:lvlJc w:val="left"/>
      <w:pPr>
        <w:ind w:left="2160" w:hanging="360"/>
      </w:pPr>
      <w:rPr>
        <w:rFonts w:hint="default" w:ascii="Wingdings" w:hAnsi="Wingdings"/>
      </w:rPr>
    </w:lvl>
    <w:lvl w:ilvl="3" w:tplc="4B708EA2">
      <w:start w:val="1"/>
      <w:numFmt w:val="bullet"/>
      <w:lvlText w:val=""/>
      <w:lvlJc w:val="left"/>
      <w:pPr>
        <w:ind w:left="2880" w:hanging="360"/>
      </w:pPr>
      <w:rPr>
        <w:rFonts w:hint="default" w:ascii="Symbol" w:hAnsi="Symbol"/>
      </w:rPr>
    </w:lvl>
    <w:lvl w:ilvl="4" w:tplc="4F5251FC">
      <w:start w:val="1"/>
      <w:numFmt w:val="bullet"/>
      <w:lvlText w:val="o"/>
      <w:lvlJc w:val="left"/>
      <w:pPr>
        <w:ind w:left="3600" w:hanging="360"/>
      </w:pPr>
      <w:rPr>
        <w:rFonts w:hint="default" w:ascii="Courier New" w:hAnsi="Courier New"/>
      </w:rPr>
    </w:lvl>
    <w:lvl w:ilvl="5" w:tplc="8EBC31EA">
      <w:start w:val="1"/>
      <w:numFmt w:val="bullet"/>
      <w:lvlText w:val=""/>
      <w:lvlJc w:val="left"/>
      <w:pPr>
        <w:ind w:left="4320" w:hanging="360"/>
      </w:pPr>
      <w:rPr>
        <w:rFonts w:hint="default" w:ascii="Wingdings" w:hAnsi="Wingdings"/>
      </w:rPr>
    </w:lvl>
    <w:lvl w:ilvl="6" w:tplc="2FE24A88">
      <w:start w:val="1"/>
      <w:numFmt w:val="bullet"/>
      <w:lvlText w:val=""/>
      <w:lvlJc w:val="left"/>
      <w:pPr>
        <w:ind w:left="5040" w:hanging="360"/>
      </w:pPr>
      <w:rPr>
        <w:rFonts w:hint="default" w:ascii="Symbol" w:hAnsi="Symbol"/>
      </w:rPr>
    </w:lvl>
    <w:lvl w:ilvl="7" w:tplc="B552A5E2">
      <w:start w:val="1"/>
      <w:numFmt w:val="bullet"/>
      <w:lvlText w:val="o"/>
      <w:lvlJc w:val="left"/>
      <w:pPr>
        <w:ind w:left="5760" w:hanging="360"/>
      </w:pPr>
      <w:rPr>
        <w:rFonts w:hint="default" w:ascii="Courier New" w:hAnsi="Courier New"/>
      </w:rPr>
    </w:lvl>
    <w:lvl w:ilvl="8" w:tplc="3E6AF5A0">
      <w:start w:val="1"/>
      <w:numFmt w:val="bullet"/>
      <w:lvlText w:val=""/>
      <w:lvlJc w:val="left"/>
      <w:pPr>
        <w:ind w:left="6480" w:hanging="360"/>
      </w:pPr>
      <w:rPr>
        <w:rFonts w:hint="default" w:ascii="Wingdings" w:hAnsi="Wingdings"/>
      </w:rPr>
    </w:lvl>
  </w:abstractNum>
  <w:num w:numId="1" w16cid:durableId="1778017717">
    <w:abstractNumId w:val="1"/>
  </w:num>
  <w:num w:numId="2" w16cid:durableId="1423793210">
    <w:abstractNumId w:val="5"/>
  </w:num>
  <w:num w:numId="3" w16cid:durableId="520242458">
    <w:abstractNumId w:val="6"/>
  </w:num>
  <w:num w:numId="4" w16cid:durableId="1057314789">
    <w:abstractNumId w:val="2"/>
  </w:num>
  <w:num w:numId="5" w16cid:durableId="465241073">
    <w:abstractNumId w:val="8"/>
  </w:num>
  <w:num w:numId="6" w16cid:durableId="809902543">
    <w:abstractNumId w:val="4"/>
  </w:num>
  <w:num w:numId="7" w16cid:durableId="2109229267">
    <w:abstractNumId w:val="7"/>
  </w:num>
  <w:num w:numId="8" w16cid:durableId="1649358839">
    <w:abstractNumId w:val="0"/>
  </w:num>
  <w:num w:numId="9" w16cid:durableId="152891167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Connor, Danae">
    <w15:presenceInfo w15:providerId="AD" w15:userId="S::danae.oconnor@ucdenver.edu::0caf5c38-ef11-4bca-a960-35fbaa7b11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FE6FD4"/>
    <w:rsid w:val="000038D5"/>
    <w:rsid w:val="0000450C"/>
    <w:rsid w:val="00014BC7"/>
    <w:rsid w:val="00023A26"/>
    <w:rsid w:val="00035EE2"/>
    <w:rsid w:val="00037F61"/>
    <w:rsid w:val="00045EFA"/>
    <w:rsid w:val="00051048"/>
    <w:rsid w:val="00056902"/>
    <w:rsid w:val="0006758C"/>
    <w:rsid w:val="0008321E"/>
    <w:rsid w:val="000A31AA"/>
    <w:rsid w:val="000B3806"/>
    <w:rsid w:val="000C2166"/>
    <w:rsid w:val="000D79FC"/>
    <w:rsid w:val="000F2967"/>
    <w:rsid w:val="001100DD"/>
    <w:rsid w:val="00122B55"/>
    <w:rsid w:val="00125DF6"/>
    <w:rsid w:val="00130AB3"/>
    <w:rsid w:val="00141835"/>
    <w:rsid w:val="0014568F"/>
    <w:rsid w:val="001609B3"/>
    <w:rsid w:val="00161C6B"/>
    <w:rsid w:val="001641DA"/>
    <w:rsid w:val="001701DD"/>
    <w:rsid w:val="001733E3"/>
    <w:rsid w:val="001763CF"/>
    <w:rsid w:val="00192722"/>
    <w:rsid w:val="001D159B"/>
    <w:rsid w:val="001D1752"/>
    <w:rsid w:val="001D3D66"/>
    <w:rsid w:val="001D6BCB"/>
    <w:rsid w:val="001E65BD"/>
    <w:rsid w:val="001F35B6"/>
    <w:rsid w:val="0020008A"/>
    <w:rsid w:val="0022167B"/>
    <w:rsid w:val="00223DD3"/>
    <w:rsid w:val="002249D0"/>
    <w:rsid w:val="00227BA9"/>
    <w:rsid w:val="00260AD6"/>
    <w:rsid w:val="00260F09"/>
    <w:rsid w:val="0026639A"/>
    <w:rsid w:val="00273946"/>
    <w:rsid w:val="002808D3"/>
    <w:rsid w:val="00281640"/>
    <w:rsid w:val="00293249"/>
    <w:rsid w:val="00293433"/>
    <w:rsid w:val="00295731"/>
    <w:rsid w:val="0029585F"/>
    <w:rsid w:val="00296D3A"/>
    <w:rsid w:val="0029714C"/>
    <w:rsid w:val="002A73FE"/>
    <w:rsid w:val="002B11B6"/>
    <w:rsid w:val="002B7C0C"/>
    <w:rsid w:val="002C1632"/>
    <w:rsid w:val="002C58E4"/>
    <w:rsid w:val="002C5C78"/>
    <w:rsid w:val="002D5E7A"/>
    <w:rsid w:val="002D6202"/>
    <w:rsid w:val="003235B1"/>
    <w:rsid w:val="003253B6"/>
    <w:rsid w:val="003256E5"/>
    <w:rsid w:val="00326887"/>
    <w:rsid w:val="00327430"/>
    <w:rsid w:val="0034027E"/>
    <w:rsid w:val="00342554"/>
    <w:rsid w:val="00352769"/>
    <w:rsid w:val="00367A90"/>
    <w:rsid w:val="003A4500"/>
    <w:rsid w:val="003A47E5"/>
    <w:rsid w:val="003B27DA"/>
    <w:rsid w:val="003B3FE4"/>
    <w:rsid w:val="003C4F49"/>
    <w:rsid w:val="003D210C"/>
    <w:rsid w:val="003D5B43"/>
    <w:rsid w:val="003E0069"/>
    <w:rsid w:val="003E2ADB"/>
    <w:rsid w:val="003E7071"/>
    <w:rsid w:val="003F1831"/>
    <w:rsid w:val="00422556"/>
    <w:rsid w:val="00423158"/>
    <w:rsid w:val="004730F1"/>
    <w:rsid w:val="00477B96"/>
    <w:rsid w:val="00481B07"/>
    <w:rsid w:val="00495872"/>
    <w:rsid w:val="004B6676"/>
    <w:rsid w:val="004C4EE2"/>
    <w:rsid w:val="004C6A02"/>
    <w:rsid w:val="004D49D9"/>
    <w:rsid w:val="004D6A03"/>
    <w:rsid w:val="004D7889"/>
    <w:rsid w:val="004E0183"/>
    <w:rsid w:val="00506D2A"/>
    <w:rsid w:val="00521222"/>
    <w:rsid w:val="00521D1D"/>
    <w:rsid w:val="00525335"/>
    <w:rsid w:val="00527B40"/>
    <w:rsid w:val="005506FD"/>
    <w:rsid w:val="00553E21"/>
    <w:rsid w:val="00557ABC"/>
    <w:rsid w:val="00591035"/>
    <w:rsid w:val="005965A9"/>
    <w:rsid w:val="00596B5B"/>
    <w:rsid w:val="00596FAE"/>
    <w:rsid w:val="005A1B77"/>
    <w:rsid w:val="005F36E2"/>
    <w:rsid w:val="005F7359"/>
    <w:rsid w:val="006118F2"/>
    <w:rsid w:val="006130D7"/>
    <w:rsid w:val="0061433D"/>
    <w:rsid w:val="006170CC"/>
    <w:rsid w:val="00627DCB"/>
    <w:rsid w:val="006317B4"/>
    <w:rsid w:val="00632528"/>
    <w:rsid w:val="00642168"/>
    <w:rsid w:val="006527D3"/>
    <w:rsid w:val="006626BC"/>
    <w:rsid w:val="00665E32"/>
    <w:rsid w:val="00670F6A"/>
    <w:rsid w:val="00671023"/>
    <w:rsid w:val="00672C3C"/>
    <w:rsid w:val="006A0509"/>
    <w:rsid w:val="006A5750"/>
    <w:rsid w:val="006C674D"/>
    <w:rsid w:val="006D0F82"/>
    <w:rsid w:val="006E1902"/>
    <w:rsid w:val="006E1926"/>
    <w:rsid w:val="006E7C28"/>
    <w:rsid w:val="006F1F16"/>
    <w:rsid w:val="006F2C20"/>
    <w:rsid w:val="006F4871"/>
    <w:rsid w:val="0072176F"/>
    <w:rsid w:val="007218B2"/>
    <w:rsid w:val="007236BA"/>
    <w:rsid w:val="00727E08"/>
    <w:rsid w:val="0074611B"/>
    <w:rsid w:val="00747657"/>
    <w:rsid w:val="00754E69"/>
    <w:rsid w:val="00760B58"/>
    <w:rsid w:val="0076B1C0"/>
    <w:rsid w:val="00775E13"/>
    <w:rsid w:val="0078330D"/>
    <w:rsid w:val="00790105"/>
    <w:rsid w:val="00792A68"/>
    <w:rsid w:val="007A4A13"/>
    <w:rsid w:val="007B0B51"/>
    <w:rsid w:val="007B1AC2"/>
    <w:rsid w:val="007B6D98"/>
    <w:rsid w:val="007B7386"/>
    <w:rsid w:val="007E7633"/>
    <w:rsid w:val="007F4F52"/>
    <w:rsid w:val="007F6434"/>
    <w:rsid w:val="00815216"/>
    <w:rsid w:val="008278DF"/>
    <w:rsid w:val="00833EB0"/>
    <w:rsid w:val="0083780C"/>
    <w:rsid w:val="00837895"/>
    <w:rsid w:val="0085119B"/>
    <w:rsid w:val="00872482"/>
    <w:rsid w:val="0088378C"/>
    <w:rsid w:val="00886D53"/>
    <w:rsid w:val="00895BB9"/>
    <w:rsid w:val="00896D35"/>
    <w:rsid w:val="008A7C15"/>
    <w:rsid w:val="008B3054"/>
    <w:rsid w:val="008B3392"/>
    <w:rsid w:val="008B371D"/>
    <w:rsid w:val="008B579C"/>
    <w:rsid w:val="008C31A8"/>
    <w:rsid w:val="008D2EE1"/>
    <w:rsid w:val="008E11CB"/>
    <w:rsid w:val="008E2248"/>
    <w:rsid w:val="008E67E8"/>
    <w:rsid w:val="008F1733"/>
    <w:rsid w:val="009015C8"/>
    <w:rsid w:val="00913966"/>
    <w:rsid w:val="009253DD"/>
    <w:rsid w:val="009309FF"/>
    <w:rsid w:val="009408CE"/>
    <w:rsid w:val="00940C32"/>
    <w:rsid w:val="0094316B"/>
    <w:rsid w:val="00950424"/>
    <w:rsid w:val="00966877"/>
    <w:rsid w:val="00973F99"/>
    <w:rsid w:val="00977C9E"/>
    <w:rsid w:val="0098188D"/>
    <w:rsid w:val="00982C28"/>
    <w:rsid w:val="00987FC5"/>
    <w:rsid w:val="009958B6"/>
    <w:rsid w:val="009A2BCE"/>
    <w:rsid w:val="009A6EC2"/>
    <w:rsid w:val="009B2073"/>
    <w:rsid w:val="009C4E26"/>
    <w:rsid w:val="009E1978"/>
    <w:rsid w:val="009F446E"/>
    <w:rsid w:val="00A1071C"/>
    <w:rsid w:val="00A21825"/>
    <w:rsid w:val="00A21E76"/>
    <w:rsid w:val="00A2F828"/>
    <w:rsid w:val="00A32416"/>
    <w:rsid w:val="00A73828"/>
    <w:rsid w:val="00A86862"/>
    <w:rsid w:val="00AE219F"/>
    <w:rsid w:val="00AE7D33"/>
    <w:rsid w:val="00AF11F1"/>
    <w:rsid w:val="00AF2E65"/>
    <w:rsid w:val="00B102D1"/>
    <w:rsid w:val="00B15229"/>
    <w:rsid w:val="00B15A8B"/>
    <w:rsid w:val="00B353B3"/>
    <w:rsid w:val="00B4052B"/>
    <w:rsid w:val="00B62BB2"/>
    <w:rsid w:val="00B65712"/>
    <w:rsid w:val="00B65CC0"/>
    <w:rsid w:val="00B65F66"/>
    <w:rsid w:val="00B72992"/>
    <w:rsid w:val="00BA485C"/>
    <w:rsid w:val="00BC2757"/>
    <w:rsid w:val="00BC3B40"/>
    <w:rsid w:val="00BD4D28"/>
    <w:rsid w:val="00BD7540"/>
    <w:rsid w:val="00BF4038"/>
    <w:rsid w:val="00C017BE"/>
    <w:rsid w:val="00C02E99"/>
    <w:rsid w:val="00C0300F"/>
    <w:rsid w:val="00C11EE9"/>
    <w:rsid w:val="00C176A2"/>
    <w:rsid w:val="00C261FC"/>
    <w:rsid w:val="00C32371"/>
    <w:rsid w:val="00C56774"/>
    <w:rsid w:val="00C57123"/>
    <w:rsid w:val="00C603E6"/>
    <w:rsid w:val="00C611D4"/>
    <w:rsid w:val="00C71F20"/>
    <w:rsid w:val="00C85540"/>
    <w:rsid w:val="00C92FD5"/>
    <w:rsid w:val="00C94FEB"/>
    <w:rsid w:val="00CA146F"/>
    <w:rsid w:val="00CA621B"/>
    <w:rsid w:val="00CB6F96"/>
    <w:rsid w:val="00CD64F1"/>
    <w:rsid w:val="00CD71E1"/>
    <w:rsid w:val="00CE18C8"/>
    <w:rsid w:val="00CE1FC5"/>
    <w:rsid w:val="00CE2FF4"/>
    <w:rsid w:val="00CE6ABC"/>
    <w:rsid w:val="00D04E8F"/>
    <w:rsid w:val="00D10299"/>
    <w:rsid w:val="00D13622"/>
    <w:rsid w:val="00D1459B"/>
    <w:rsid w:val="00D15211"/>
    <w:rsid w:val="00D17BC0"/>
    <w:rsid w:val="00D242EF"/>
    <w:rsid w:val="00D407AD"/>
    <w:rsid w:val="00D47844"/>
    <w:rsid w:val="00D528A1"/>
    <w:rsid w:val="00D52CBB"/>
    <w:rsid w:val="00D65192"/>
    <w:rsid w:val="00D65B98"/>
    <w:rsid w:val="00D825A9"/>
    <w:rsid w:val="00D85C0B"/>
    <w:rsid w:val="00D90CAA"/>
    <w:rsid w:val="00D97648"/>
    <w:rsid w:val="00DA2976"/>
    <w:rsid w:val="00DA2F6F"/>
    <w:rsid w:val="00DD4631"/>
    <w:rsid w:val="00DE0BD9"/>
    <w:rsid w:val="00DF5C17"/>
    <w:rsid w:val="00E1037A"/>
    <w:rsid w:val="00E17F24"/>
    <w:rsid w:val="00E30842"/>
    <w:rsid w:val="00E33790"/>
    <w:rsid w:val="00E464F7"/>
    <w:rsid w:val="00E47B90"/>
    <w:rsid w:val="00E50DA6"/>
    <w:rsid w:val="00E54D07"/>
    <w:rsid w:val="00E87A99"/>
    <w:rsid w:val="00EB008A"/>
    <w:rsid w:val="00EB1B1B"/>
    <w:rsid w:val="00EB31B9"/>
    <w:rsid w:val="00EB574F"/>
    <w:rsid w:val="00EC04AF"/>
    <w:rsid w:val="00EC4C88"/>
    <w:rsid w:val="00ED4377"/>
    <w:rsid w:val="00ED51E0"/>
    <w:rsid w:val="00ED5E0C"/>
    <w:rsid w:val="00EF7CBD"/>
    <w:rsid w:val="00F00BF6"/>
    <w:rsid w:val="00F01726"/>
    <w:rsid w:val="00F0474E"/>
    <w:rsid w:val="00F070DB"/>
    <w:rsid w:val="00F23F8F"/>
    <w:rsid w:val="00F32204"/>
    <w:rsid w:val="00F62E7A"/>
    <w:rsid w:val="00F63C1E"/>
    <w:rsid w:val="00F64362"/>
    <w:rsid w:val="00F71126"/>
    <w:rsid w:val="00F764DE"/>
    <w:rsid w:val="00F8090D"/>
    <w:rsid w:val="00F86DC6"/>
    <w:rsid w:val="00FA23E2"/>
    <w:rsid w:val="00FA7EE5"/>
    <w:rsid w:val="00FB490C"/>
    <w:rsid w:val="00FC4400"/>
    <w:rsid w:val="0125E7F7"/>
    <w:rsid w:val="0138BF76"/>
    <w:rsid w:val="01416059"/>
    <w:rsid w:val="0149CD01"/>
    <w:rsid w:val="015AA0D3"/>
    <w:rsid w:val="016746FD"/>
    <w:rsid w:val="01A7B548"/>
    <w:rsid w:val="01AB4405"/>
    <w:rsid w:val="01AEED5F"/>
    <w:rsid w:val="01B56A40"/>
    <w:rsid w:val="01C0C16F"/>
    <w:rsid w:val="01E53151"/>
    <w:rsid w:val="01EE3B1E"/>
    <w:rsid w:val="0202AAF0"/>
    <w:rsid w:val="0237D56A"/>
    <w:rsid w:val="024A3F75"/>
    <w:rsid w:val="024EA069"/>
    <w:rsid w:val="028CDAF3"/>
    <w:rsid w:val="02929D94"/>
    <w:rsid w:val="02C78B19"/>
    <w:rsid w:val="02E59D62"/>
    <w:rsid w:val="02F54871"/>
    <w:rsid w:val="031B2A7A"/>
    <w:rsid w:val="032D779B"/>
    <w:rsid w:val="03537ED3"/>
    <w:rsid w:val="0358FFCC"/>
    <w:rsid w:val="038C7E5D"/>
    <w:rsid w:val="03A86BAD"/>
    <w:rsid w:val="03AFC1BE"/>
    <w:rsid w:val="03C03AD7"/>
    <w:rsid w:val="03FC8E3E"/>
    <w:rsid w:val="04260902"/>
    <w:rsid w:val="042E6DF5"/>
    <w:rsid w:val="044A56B9"/>
    <w:rsid w:val="044E8202"/>
    <w:rsid w:val="045F1714"/>
    <w:rsid w:val="04611D9F"/>
    <w:rsid w:val="04692591"/>
    <w:rsid w:val="048BA1C3"/>
    <w:rsid w:val="049C3F05"/>
    <w:rsid w:val="04BB8E9E"/>
    <w:rsid w:val="04C68F44"/>
    <w:rsid w:val="04EC7C60"/>
    <w:rsid w:val="0521984B"/>
    <w:rsid w:val="052AE938"/>
    <w:rsid w:val="052C3860"/>
    <w:rsid w:val="053A29E3"/>
    <w:rsid w:val="0554C337"/>
    <w:rsid w:val="056D3BEC"/>
    <w:rsid w:val="057A47E3"/>
    <w:rsid w:val="057E88A7"/>
    <w:rsid w:val="059E0C24"/>
    <w:rsid w:val="05BE82D6"/>
    <w:rsid w:val="05CC356F"/>
    <w:rsid w:val="05DE7B74"/>
    <w:rsid w:val="05EAB9D3"/>
    <w:rsid w:val="05F39780"/>
    <w:rsid w:val="06403044"/>
    <w:rsid w:val="064A857A"/>
    <w:rsid w:val="064D15ED"/>
    <w:rsid w:val="06578D0A"/>
    <w:rsid w:val="0667CE88"/>
    <w:rsid w:val="0670EA03"/>
    <w:rsid w:val="067DA0D2"/>
    <w:rsid w:val="06884CC1"/>
    <w:rsid w:val="06AC1BF1"/>
    <w:rsid w:val="06C57624"/>
    <w:rsid w:val="0701C912"/>
    <w:rsid w:val="07123DE3"/>
    <w:rsid w:val="07161844"/>
    <w:rsid w:val="071B12E0"/>
    <w:rsid w:val="071DDCD8"/>
    <w:rsid w:val="073FB2F3"/>
    <w:rsid w:val="07497CF9"/>
    <w:rsid w:val="075A5337"/>
    <w:rsid w:val="076EB8DF"/>
    <w:rsid w:val="07A7B6C0"/>
    <w:rsid w:val="07A7F6BD"/>
    <w:rsid w:val="07E62DB9"/>
    <w:rsid w:val="07EF14C3"/>
    <w:rsid w:val="07EF5960"/>
    <w:rsid w:val="07F34E23"/>
    <w:rsid w:val="07F98D8A"/>
    <w:rsid w:val="082D7328"/>
    <w:rsid w:val="08381FF2"/>
    <w:rsid w:val="0847EC52"/>
    <w:rsid w:val="08614685"/>
    <w:rsid w:val="089CA0D6"/>
    <w:rsid w:val="08BCB558"/>
    <w:rsid w:val="08D25F14"/>
    <w:rsid w:val="08E56E11"/>
    <w:rsid w:val="0921F7D2"/>
    <w:rsid w:val="0926C13B"/>
    <w:rsid w:val="0935E315"/>
    <w:rsid w:val="09632037"/>
    <w:rsid w:val="097B8074"/>
    <w:rsid w:val="097CF8A9"/>
    <w:rsid w:val="098B6B80"/>
    <w:rsid w:val="09BE4D90"/>
    <w:rsid w:val="09CB5F0A"/>
    <w:rsid w:val="09E1B160"/>
    <w:rsid w:val="0A0CAE8C"/>
    <w:rsid w:val="0A26D13B"/>
    <w:rsid w:val="0A5A095D"/>
    <w:rsid w:val="0A889027"/>
    <w:rsid w:val="0ACA73E8"/>
    <w:rsid w:val="0AD080CC"/>
    <w:rsid w:val="0B14CB93"/>
    <w:rsid w:val="0B216606"/>
    <w:rsid w:val="0B4A1E6A"/>
    <w:rsid w:val="0B4F94BD"/>
    <w:rsid w:val="0B5A142B"/>
    <w:rsid w:val="0B668ECB"/>
    <w:rsid w:val="0B9C7EAF"/>
    <w:rsid w:val="0BB9E671"/>
    <w:rsid w:val="0BE8294D"/>
    <w:rsid w:val="0BEC3463"/>
    <w:rsid w:val="0BF27B92"/>
    <w:rsid w:val="0BF52063"/>
    <w:rsid w:val="0BFCC35E"/>
    <w:rsid w:val="0C08C47B"/>
    <w:rsid w:val="0C2CC0E1"/>
    <w:rsid w:val="0C88170B"/>
    <w:rsid w:val="0C96AFE8"/>
    <w:rsid w:val="0CABEBA3"/>
    <w:rsid w:val="0CD7D5B8"/>
    <w:rsid w:val="0CDB2419"/>
    <w:rsid w:val="0D1EADE5"/>
    <w:rsid w:val="0D26DF0F"/>
    <w:rsid w:val="0D501997"/>
    <w:rsid w:val="0D53B7AC"/>
    <w:rsid w:val="0D7D2142"/>
    <w:rsid w:val="0D89209B"/>
    <w:rsid w:val="0D9E2AA6"/>
    <w:rsid w:val="0DAEF477"/>
    <w:rsid w:val="0DB5CFB3"/>
    <w:rsid w:val="0DC93CCD"/>
    <w:rsid w:val="0E228829"/>
    <w:rsid w:val="0E254C8B"/>
    <w:rsid w:val="0E301ABB"/>
    <w:rsid w:val="0E3A005B"/>
    <w:rsid w:val="0E49674A"/>
    <w:rsid w:val="0E5943EB"/>
    <w:rsid w:val="0E5BC85F"/>
    <w:rsid w:val="0E5DDD21"/>
    <w:rsid w:val="0E684961"/>
    <w:rsid w:val="0E701BB1"/>
    <w:rsid w:val="0E70D7B6"/>
    <w:rsid w:val="0E876C34"/>
    <w:rsid w:val="0E8E44BE"/>
    <w:rsid w:val="0EAF5234"/>
    <w:rsid w:val="0EB61315"/>
    <w:rsid w:val="0EE12DF8"/>
    <w:rsid w:val="0EEF1A8D"/>
    <w:rsid w:val="0EFE89E9"/>
    <w:rsid w:val="0F03373A"/>
    <w:rsid w:val="0F41B944"/>
    <w:rsid w:val="0F4A9302"/>
    <w:rsid w:val="0F53983E"/>
    <w:rsid w:val="0F630482"/>
    <w:rsid w:val="0F7337CA"/>
    <w:rsid w:val="0F764E7E"/>
    <w:rsid w:val="0F848798"/>
    <w:rsid w:val="0F8E678A"/>
    <w:rsid w:val="0F99E070"/>
    <w:rsid w:val="0FB92AA4"/>
    <w:rsid w:val="0FFE6FD4"/>
    <w:rsid w:val="104B09FA"/>
    <w:rsid w:val="104DC3E0"/>
    <w:rsid w:val="10B3CD95"/>
    <w:rsid w:val="10E3C2F4"/>
    <w:rsid w:val="10E55F2A"/>
    <w:rsid w:val="1131FD38"/>
    <w:rsid w:val="113BF7EC"/>
    <w:rsid w:val="11406A51"/>
    <w:rsid w:val="1159C18B"/>
    <w:rsid w:val="1161CD5E"/>
    <w:rsid w:val="118F6C36"/>
    <w:rsid w:val="11947082"/>
    <w:rsid w:val="11A30408"/>
    <w:rsid w:val="11ACF847"/>
    <w:rsid w:val="11B3016B"/>
    <w:rsid w:val="11D8EF63"/>
    <w:rsid w:val="12024766"/>
    <w:rsid w:val="120AD6C4"/>
    <w:rsid w:val="121DD2A5"/>
    <w:rsid w:val="124F1030"/>
    <w:rsid w:val="12AA61AB"/>
    <w:rsid w:val="12B3291C"/>
    <w:rsid w:val="12BE34FB"/>
    <w:rsid w:val="12D58F31"/>
    <w:rsid w:val="12E1698E"/>
    <w:rsid w:val="130D2700"/>
    <w:rsid w:val="13244E37"/>
    <w:rsid w:val="132A089C"/>
    <w:rsid w:val="132DAE8C"/>
    <w:rsid w:val="132F86E9"/>
    <w:rsid w:val="136E9025"/>
    <w:rsid w:val="13783C25"/>
    <w:rsid w:val="139975AD"/>
    <w:rsid w:val="139D7D33"/>
    <w:rsid w:val="13B49FFA"/>
    <w:rsid w:val="13C4AB48"/>
    <w:rsid w:val="13CD8943"/>
    <w:rsid w:val="13DB1363"/>
    <w:rsid w:val="13DE4784"/>
    <w:rsid w:val="13ECCAD4"/>
    <w:rsid w:val="143B97B8"/>
    <w:rsid w:val="1451A62B"/>
    <w:rsid w:val="14688C35"/>
    <w:rsid w:val="146BD0E7"/>
    <w:rsid w:val="14965E77"/>
    <w:rsid w:val="14B06747"/>
    <w:rsid w:val="14D9FA40"/>
    <w:rsid w:val="14E7CDBA"/>
    <w:rsid w:val="1513331F"/>
    <w:rsid w:val="151CA979"/>
    <w:rsid w:val="154F03A9"/>
    <w:rsid w:val="1560E18B"/>
    <w:rsid w:val="1593118E"/>
    <w:rsid w:val="1594B2A6"/>
    <w:rsid w:val="15DBD574"/>
    <w:rsid w:val="15F2243C"/>
    <w:rsid w:val="1615564A"/>
    <w:rsid w:val="161DBBED"/>
    <w:rsid w:val="162B0A12"/>
    <w:rsid w:val="16430C82"/>
    <w:rsid w:val="16605F28"/>
    <w:rsid w:val="166111E6"/>
    <w:rsid w:val="16AAEFAA"/>
    <w:rsid w:val="16AED2AD"/>
    <w:rsid w:val="16BBF598"/>
    <w:rsid w:val="16DA4E58"/>
    <w:rsid w:val="16E768FB"/>
    <w:rsid w:val="1719EC32"/>
    <w:rsid w:val="171A1B43"/>
    <w:rsid w:val="175AA585"/>
    <w:rsid w:val="175E4F23"/>
    <w:rsid w:val="1767A3E6"/>
    <w:rsid w:val="17777766"/>
    <w:rsid w:val="1779731C"/>
    <w:rsid w:val="17C44B43"/>
    <w:rsid w:val="17CFD43A"/>
    <w:rsid w:val="17D70498"/>
    <w:rsid w:val="17E249B9"/>
    <w:rsid w:val="1802F80C"/>
    <w:rsid w:val="18422D25"/>
    <w:rsid w:val="18422E72"/>
    <w:rsid w:val="1854554A"/>
    <w:rsid w:val="1872DFE8"/>
    <w:rsid w:val="1899DE62"/>
    <w:rsid w:val="18A45837"/>
    <w:rsid w:val="18CF6970"/>
    <w:rsid w:val="18E3A05C"/>
    <w:rsid w:val="18F0A9BF"/>
    <w:rsid w:val="18FEE2D9"/>
    <w:rsid w:val="19059F3A"/>
    <w:rsid w:val="190AAAB3"/>
    <w:rsid w:val="1921E781"/>
    <w:rsid w:val="19369F5F"/>
    <w:rsid w:val="193782B5"/>
    <w:rsid w:val="19488152"/>
    <w:rsid w:val="198103CE"/>
    <w:rsid w:val="1994C495"/>
    <w:rsid w:val="19A95134"/>
    <w:rsid w:val="19B22ABC"/>
    <w:rsid w:val="19C69C15"/>
    <w:rsid w:val="19CF991E"/>
    <w:rsid w:val="19FDA9BB"/>
    <w:rsid w:val="1A006ED0"/>
    <w:rsid w:val="1A0C12EF"/>
    <w:rsid w:val="1A0CBEB7"/>
    <w:rsid w:val="1A13C6E1"/>
    <w:rsid w:val="1A492A16"/>
    <w:rsid w:val="1A828A37"/>
    <w:rsid w:val="1A8DDDBB"/>
    <w:rsid w:val="1A9442F1"/>
    <w:rsid w:val="1AA44637"/>
    <w:rsid w:val="1AAD4CE5"/>
    <w:rsid w:val="1AEDD8FB"/>
    <w:rsid w:val="1B4A3DF6"/>
    <w:rsid w:val="1B6EED51"/>
    <w:rsid w:val="1B724B14"/>
    <w:rsid w:val="1B7E3454"/>
    <w:rsid w:val="1BBC0E34"/>
    <w:rsid w:val="1BC05A41"/>
    <w:rsid w:val="1BF2F8E8"/>
    <w:rsid w:val="1C3E5B6F"/>
    <w:rsid w:val="1C663713"/>
    <w:rsid w:val="1C9A4B96"/>
    <w:rsid w:val="1CA5C8B2"/>
    <w:rsid w:val="1CC1CE08"/>
    <w:rsid w:val="1CF416DC"/>
    <w:rsid w:val="1CFF844A"/>
    <w:rsid w:val="1D3E36DC"/>
    <w:rsid w:val="1D445F79"/>
    <w:rsid w:val="1D76AD1A"/>
    <w:rsid w:val="1D795DF2"/>
    <w:rsid w:val="1D83E148"/>
    <w:rsid w:val="1D86F932"/>
    <w:rsid w:val="1DA44760"/>
    <w:rsid w:val="1DD8C686"/>
    <w:rsid w:val="1E138835"/>
    <w:rsid w:val="1E209EC0"/>
    <w:rsid w:val="1E35974C"/>
    <w:rsid w:val="1E3D87E0"/>
    <w:rsid w:val="1E40880A"/>
    <w:rsid w:val="1E5D9E69"/>
    <w:rsid w:val="1E6A8AE4"/>
    <w:rsid w:val="1E6CCAE4"/>
    <w:rsid w:val="1E7A8AC2"/>
    <w:rsid w:val="1E7D4B3E"/>
    <w:rsid w:val="1E80F978"/>
    <w:rsid w:val="1E81DA43"/>
    <w:rsid w:val="1E81DEB8"/>
    <w:rsid w:val="1E89813D"/>
    <w:rsid w:val="1EC0E372"/>
    <w:rsid w:val="1F07C3D1"/>
    <w:rsid w:val="1F21C014"/>
    <w:rsid w:val="1F39FA1B"/>
    <w:rsid w:val="1F401DAC"/>
    <w:rsid w:val="1F568907"/>
    <w:rsid w:val="1FB938F1"/>
    <w:rsid w:val="1FC5C03D"/>
    <w:rsid w:val="1FF10A00"/>
    <w:rsid w:val="2016F97A"/>
    <w:rsid w:val="2019A576"/>
    <w:rsid w:val="2041973F"/>
    <w:rsid w:val="204197B6"/>
    <w:rsid w:val="2046C961"/>
    <w:rsid w:val="20497194"/>
    <w:rsid w:val="2096F297"/>
    <w:rsid w:val="20C401E9"/>
    <w:rsid w:val="20D3C00B"/>
    <w:rsid w:val="20D9310B"/>
    <w:rsid w:val="20DD93CF"/>
    <w:rsid w:val="2104A689"/>
    <w:rsid w:val="210D8B16"/>
    <w:rsid w:val="210E153F"/>
    <w:rsid w:val="211FAD18"/>
    <w:rsid w:val="212A0C19"/>
    <w:rsid w:val="21550952"/>
    <w:rsid w:val="2181CA0D"/>
    <w:rsid w:val="218DE707"/>
    <w:rsid w:val="2192DAEC"/>
    <w:rsid w:val="21ACED82"/>
    <w:rsid w:val="21ADB8EA"/>
    <w:rsid w:val="21E43817"/>
    <w:rsid w:val="2244CC9F"/>
    <w:rsid w:val="2264E6C8"/>
    <w:rsid w:val="22758C5E"/>
    <w:rsid w:val="22892482"/>
    <w:rsid w:val="22A9E5A0"/>
    <w:rsid w:val="22C008C2"/>
    <w:rsid w:val="22C95314"/>
    <w:rsid w:val="22E1B1A8"/>
    <w:rsid w:val="22E65281"/>
    <w:rsid w:val="22EC6CE7"/>
    <w:rsid w:val="2327B962"/>
    <w:rsid w:val="233AA5DC"/>
    <w:rsid w:val="233D42FD"/>
    <w:rsid w:val="234F9C02"/>
    <w:rsid w:val="2379FF36"/>
    <w:rsid w:val="237E7793"/>
    <w:rsid w:val="23854A7F"/>
    <w:rsid w:val="23997FBE"/>
    <w:rsid w:val="23A2D5D8"/>
    <w:rsid w:val="23AEA58B"/>
    <w:rsid w:val="23BABF37"/>
    <w:rsid w:val="23F9843F"/>
    <w:rsid w:val="2409C274"/>
    <w:rsid w:val="241202B6"/>
    <w:rsid w:val="2422CA67"/>
    <w:rsid w:val="24274DE5"/>
    <w:rsid w:val="2436E7F6"/>
    <w:rsid w:val="2445B601"/>
    <w:rsid w:val="24707661"/>
    <w:rsid w:val="24A1BAAF"/>
    <w:rsid w:val="24AF4DD7"/>
    <w:rsid w:val="24BC0C08"/>
    <w:rsid w:val="24C0B69C"/>
    <w:rsid w:val="24C795EF"/>
    <w:rsid w:val="24D7F7DF"/>
    <w:rsid w:val="24D8798C"/>
    <w:rsid w:val="24E8FA83"/>
    <w:rsid w:val="2517E88F"/>
    <w:rsid w:val="25436A03"/>
    <w:rsid w:val="254BC9C7"/>
    <w:rsid w:val="259A6B71"/>
    <w:rsid w:val="259B9200"/>
    <w:rsid w:val="25A4E686"/>
    <w:rsid w:val="2622356C"/>
    <w:rsid w:val="263D6D93"/>
    <w:rsid w:val="26728A7F"/>
    <w:rsid w:val="267956D9"/>
    <w:rsid w:val="267E1919"/>
    <w:rsid w:val="267EAC3B"/>
    <w:rsid w:val="268E0028"/>
    <w:rsid w:val="26A7F277"/>
    <w:rsid w:val="26C982C6"/>
    <w:rsid w:val="26E459A4"/>
    <w:rsid w:val="26F939B3"/>
    <w:rsid w:val="270EDC61"/>
    <w:rsid w:val="270F911E"/>
    <w:rsid w:val="271853AE"/>
    <w:rsid w:val="27331F03"/>
    <w:rsid w:val="27615B68"/>
    <w:rsid w:val="277BC2CD"/>
    <w:rsid w:val="27C2C429"/>
    <w:rsid w:val="27F5E865"/>
    <w:rsid w:val="27FBE41E"/>
    <w:rsid w:val="281E2905"/>
    <w:rsid w:val="282B8C02"/>
    <w:rsid w:val="283447FC"/>
    <w:rsid w:val="283CC2FB"/>
    <w:rsid w:val="28427E59"/>
    <w:rsid w:val="2843C2D8"/>
    <w:rsid w:val="2846951D"/>
    <w:rsid w:val="28A06A35"/>
    <w:rsid w:val="28CB7D2C"/>
    <w:rsid w:val="28DC8748"/>
    <w:rsid w:val="28F63B8A"/>
    <w:rsid w:val="290A6CE2"/>
    <w:rsid w:val="29113055"/>
    <w:rsid w:val="29370D14"/>
    <w:rsid w:val="29417634"/>
    <w:rsid w:val="294A2E3D"/>
    <w:rsid w:val="295B028C"/>
    <w:rsid w:val="295CEFD6"/>
    <w:rsid w:val="2961EDA9"/>
    <w:rsid w:val="29622213"/>
    <w:rsid w:val="2978CE9E"/>
    <w:rsid w:val="29852196"/>
    <w:rsid w:val="299B0712"/>
    <w:rsid w:val="29ADB199"/>
    <w:rsid w:val="29B3BE98"/>
    <w:rsid w:val="29CFF678"/>
    <w:rsid w:val="29D850B9"/>
    <w:rsid w:val="29E797F9"/>
    <w:rsid w:val="2A11735A"/>
    <w:rsid w:val="2A1CFB47"/>
    <w:rsid w:val="2A3A4745"/>
    <w:rsid w:val="2A5E4FD5"/>
    <w:rsid w:val="2A61C91D"/>
    <w:rsid w:val="2A7857A9"/>
    <w:rsid w:val="2A7A1BB3"/>
    <w:rsid w:val="2A9AA8C4"/>
    <w:rsid w:val="2AAF997A"/>
    <w:rsid w:val="2AB39772"/>
    <w:rsid w:val="2ABD0CF9"/>
    <w:rsid w:val="2AC5DB22"/>
    <w:rsid w:val="2ACD3434"/>
    <w:rsid w:val="2AF16466"/>
    <w:rsid w:val="2AF2782B"/>
    <w:rsid w:val="2AF9BBA3"/>
    <w:rsid w:val="2AFD7D17"/>
    <w:rsid w:val="2B13CF5D"/>
    <w:rsid w:val="2B1605AF"/>
    <w:rsid w:val="2B1EDA42"/>
    <w:rsid w:val="2B20F1F7"/>
    <w:rsid w:val="2B233905"/>
    <w:rsid w:val="2B26874F"/>
    <w:rsid w:val="2B5E20ED"/>
    <w:rsid w:val="2B7281F3"/>
    <w:rsid w:val="2B905C64"/>
    <w:rsid w:val="2B921CB9"/>
    <w:rsid w:val="2BAE7642"/>
    <w:rsid w:val="2BBDDB5D"/>
    <w:rsid w:val="2BDA1F84"/>
    <w:rsid w:val="2C088039"/>
    <w:rsid w:val="2C1C4B32"/>
    <w:rsid w:val="2C1DB4F2"/>
    <w:rsid w:val="2C212DBC"/>
    <w:rsid w:val="2C2DC943"/>
    <w:rsid w:val="2C2DDC4C"/>
    <w:rsid w:val="2C6773D8"/>
    <w:rsid w:val="2C7B3D4F"/>
    <w:rsid w:val="2C8D34C7"/>
    <w:rsid w:val="2C945762"/>
    <w:rsid w:val="2C9A9C0B"/>
    <w:rsid w:val="2CACA954"/>
    <w:rsid w:val="2CBCD4D8"/>
    <w:rsid w:val="2CC09D25"/>
    <w:rsid w:val="2CEF76FA"/>
    <w:rsid w:val="2D061BF5"/>
    <w:rsid w:val="2D59ABBE"/>
    <w:rsid w:val="2D6A5AB0"/>
    <w:rsid w:val="2D720A58"/>
    <w:rsid w:val="2D7BC8DE"/>
    <w:rsid w:val="2D838B83"/>
    <w:rsid w:val="2D88B180"/>
    <w:rsid w:val="2D9FD600"/>
    <w:rsid w:val="2DB08450"/>
    <w:rsid w:val="2DC7E189"/>
    <w:rsid w:val="2DE2E163"/>
    <w:rsid w:val="2DF44E22"/>
    <w:rsid w:val="2DFB7C12"/>
    <w:rsid w:val="2E2608DD"/>
    <w:rsid w:val="2E500DBB"/>
    <w:rsid w:val="2E6CCD27"/>
    <w:rsid w:val="2E6E5E78"/>
    <w:rsid w:val="2E84BF69"/>
    <w:rsid w:val="2EAE06A6"/>
    <w:rsid w:val="2EC26B92"/>
    <w:rsid w:val="2EC7FD26"/>
    <w:rsid w:val="2EE61704"/>
    <w:rsid w:val="2EF796A4"/>
    <w:rsid w:val="2F31B5E8"/>
    <w:rsid w:val="2F711B76"/>
    <w:rsid w:val="2F7B70EE"/>
    <w:rsid w:val="2F847655"/>
    <w:rsid w:val="2FA29651"/>
    <w:rsid w:val="2FB6B2E4"/>
    <w:rsid w:val="2FC4D589"/>
    <w:rsid w:val="2FC9919A"/>
    <w:rsid w:val="2FCFF558"/>
    <w:rsid w:val="2FD41D26"/>
    <w:rsid w:val="2FD4461B"/>
    <w:rsid w:val="2FE4C7C2"/>
    <w:rsid w:val="2FFB424A"/>
    <w:rsid w:val="3015B470"/>
    <w:rsid w:val="3040B417"/>
    <w:rsid w:val="3058823E"/>
    <w:rsid w:val="3076A105"/>
    <w:rsid w:val="30B418C2"/>
    <w:rsid w:val="30E4A9C4"/>
    <w:rsid w:val="30EAEA2D"/>
    <w:rsid w:val="31095118"/>
    <w:rsid w:val="31269BF9"/>
    <w:rsid w:val="312917E6"/>
    <w:rsid w:val="314231FB"/>
    <w:rsid w:val="318981BC"/>
    <w:rsid w:val="31986C86"/>
    <w:rsid w:val="31A11355"/>
    <w:rsid w:val="31AEC345"/>
    <w:rsid w:val="31F4529F"/>
    <w:rsid w:val="31F791D4"/>
    <w:rsid w:val="325A85AE"/>
    <w:rsid w:val="326EC07B"/>
    <w:rsid w:val="3274D7C3"/>
    <w:rsid w:val="327CA761"/>
    <w:rsid w:val="3288C982"/>
    <w:rsid w:val="329A2A0D"/>
    <w:rsid w:val="32B69AB4"/>
    <w:rsid w:val="32B892F2"/>
    <w:rsid w:val="334EB35C"/>
    <w:rsid w:val="338F4E73"/>
    <w:rsid w:val="33B666AB"/>
    <w:rsid w:val="33D379D2"/>
    <w:rsid w:val="340A90DC"/>
    <w:rsid w:val="341343EC"/>
    <w:rsid w:val="342C5DFF"/>
    <w:rsid w:val="3470530A"/>
    <w:rsid w:val="34942F17"/>
    <w:rsid w:val="34954A61"/>
    <w:rsid w:val="34A45F5D"/>
    <w:rsid w:val="34C34C60"/>
    <w:rsid w:val="34C8FD97"/>
    <w:rsid w:val="3508595B"/>
    <w:rsid w:val="3528E3B0"/>
    <w:rsid w:val="3535A0CF"/>
    <w:rsid w:val="3545960B"/>
    <w:rsid w:val="35470136"/>
    <w:rsid w:val="355F0588"/>
    <w:rsid w:val="357606BF"/>
    <w:rsid w:val="35843FD9"/>
    <w:rsid w:val="35865351"/>
    <w:rsid w:val="359D8C98"/>
    <w:rsid w:val="35B05D3B"/>
    <w:rsid w:val="35BD2A68"/>
    <w:rsid w:val="35EEAFE4"/>
    <w:rsid w:val="361D4948"/>
    <w:rsid w:val="3628652E"/>
    <w:rsid w:val="362A42FB"/>
    <w:rsid w:val="3653AEDA"/>
    <w:rsid w:val="365F3F2C"/>
    <w:rsid w:val="36823468"/>
    <w:rsid w:val="36A2489F"/>
    <w:rsid w:val="36AFADAF"/>
    <w:rsid w:val="37DBE4F4"/>
    <w:rsid w:val="37DC001F"/>
    <w:rsid w:val="37EF7F3B"/>
    <w:rsid w:val="3823A14D"/>
    <w:rsid w:val="3826DC65"/>
    <w:rsid w:val="383AAC32"/>
    <w:rsid w:val="383DB19F"/>
    <w:rsid w:val="385A002F"/>
    <w:rsid w:val="3889D7CE"/>
    <w:rsid w:val="388B9656"/>
    <w:rsid w:val="38A44BEB"/>
    <w:rsid w:val="38C30EB0"/>
    <w:rsid w:val="38CDF5A2"/>
    <w:rsid w:val="38F159FC"/>
    <w:rsid w:val="390DF9EC"/>
    <w:rsid w:val="3911FF44"/>
    <w:rsid w:val="392B4723"/>
    <w:rsid w:val="393E2EB9"/>
    <w:rsid w:val="3969969F"/>
    <w:rsid w:val="3977D080"/>
    <w:rsid w:val="3983840C"/>
    <w:rsid w:val="398899BA"/>
    <w:rsid w:val="3996DFEE"/>
    <w:rsid w:val="39B241B3"/>
    <w:rsid w:val="39BD233D"/>
    <w:rsid w:val="39D6DC1F"/>
    <w:rsid w:val="39D98200"/>
    <w:rsid w:val="39E1EF89"/>
    <w:rsid w:val="39E2E5E1"/>
    <w:rsid w:val="39EFB59B"/>
    <w:rsid w:val="39F15B73"/>
    <w:rsid w:val="3A1EF819"/>
    <w:rsid w:val="3A3B4A90"/>
    <w:rsid w:val="3A8D9E15"/>
    <w:rsid w:val="3AADCFA5"/>
    <w:rsid w:val="3AD9FF1A"/>
    <w:rsid w:val="3ADCC40F"/>
    <w:rsid w:val="3AEC4C3B"/>
    <w:rsid w:val="3AFBDA45"/>
    <w:rsid w:val="3B079986"/>
    <w:rsid w:val="3B16F13A"/>
    <w:rsid w:val="3B32B04F"/>
    <w:rsid w:val="3B57CE82"/>
    <w:rsid w:val="3B72AC80"/>
    <w:rsid w:val="3B75DC16"/>
    <w:rsid w:val="3B91A3C4"/>
    <w:rsid w:val="3BA006BA"/>
    <w:rsid w:val="3BA707AA"/>
    <w:rsid w:val="3BC60665"/>
    <w:rsid w:val="3BD0AD0E"/>
    <w:rsid w:val="3BD2076F"/>
    <w:rsid w:val="3BDBECAD"/>
    <w:rsid w:val="3C006C6E"/>
    <w:rsid w:val="3C01F6E7"/>
    <w:rsid w:val="3C043772"/>
    <w:rsid w:val="3C5ADF3F"/>
    <w:rsid w:val="3C626831"/>
    <w:rsid w:val="3C67F0FC"/>
    <w:rsid w:val="3C807A03"/>
    <w:rsid w:val="3C859224"/>
    <w:rsid w:val="3C8B8245"/>
    <w:rsid w:val="3CA369E7"/>
    <w:rsid w:val="3CEF4471"/>
    <w:rsid w:val="3D068029"/>
    <w:rsid w:val="3D194994"/>
    <w:rsid w:val="3D292832"/>
    <w:rsid w:val="3D7BE63F"/>
    <w:rsid w:val="3DA3C6F6"/>
    <w:rsid w:val="3DC9A5F5"/>
    <w:rsid w:val="3DCF3620"/>
    <w:rsid w:val="3DD28A63"/>
    <w:rsid w:val="3DD661FE"/>
    <w:rsid w:val="3DE5F2D9"/>
    <w:rsid w:val="3E119FDC"/>
    <w:rsid w:val="3E348699"/>
    <w:rsid w:val="3E45F697"/>
    <w:rsid w:val="3E90C559"/>
    <w:rsid w:val="3E9DAA12"/>
    <w:rsid w:val="3EA87273"/>
    <w:rsid w:val="3EBABF94"/>
    <w:rsid w:val="3EFE8793"/>
    <w:rsid w:val="3F015E75"/>
    <w:rsid w:val="3F1A8D6C"/>
    <w:rsid w:val="3F3AEBE9"/>
    <w:rsid w:val="3F467CB1"/>
    <w:rsid w:val="3F51B815"/>
    <w:rsid w:val="3F66BD17"/>
    <w:rsid w:val="3F725481"/>
    <w:rsid w:val="3F763B9C"/>
    <w:rsid w:val="3F7743F3"/>
    <w:rsid w:val="3F8A6181"/>
    <w:rsid w:val="3FCDDBCA"/>
    <w:rsid w:val="3FD29776"/>
    <w:rsid w:val="3FE05C2D"/>
    <w:rsid w:val="3FE28903"/>
    <w:rsid w:val="3FE6458A"/>
    <w:rsid w:val="4044AA21"/>
    <w:rsid w:val="40A00278"/>
    <w:rsid w:val="40C1AC9A"/>
    <w:rsid w:val="40D0890D"/>
    <w:rsid w:val="40E0BC08"/>
    <w:rsid w:val="40E41CB4"/>
    <w:rsid w:val="40EA6025"/>
    <w:rsid w:val="40EF251D"/>
    <w:rsid w:val="40F4C8BA"/>
    <w:rsid w:val="40FB06F6"/>
    <w:rsid w:val="410AB9E0"/>
    <w:rsid w:val="411DF9C5"/>
    <w:rsid w:val="419A2DA2"/>
    <w:rsid w:val="41ED4309"/>
    <w:rsid w:val="4209BB2C"/>
    <w:rsid w:val="42285BE4"/>
    <w:rsid w:val="425005EB"/>
    <w:rsid w:val="42744AB5"/>
    <w:rsid w:val="427B28FC"/>
    <w:rsid w:val="4290E823"/>
    <w:rsid w:val="42A68A41"/>
    <w:rsid w:val="42E76F6B"/>
    <w:rsid w:val="430D77EF"/>
    <w:rsid w:val="432E8A33"/>
    <w:rsid w:val="4341F5C8"/>
    <w:rsid w:val="438C22AD"/>
    <w:rsid w:val="43D1F8B6"/>
    <w:rsid w:val="43FF77DB"/>
    <w:rsid w:val="440C3EE7"/>
    <w:rsid w:val="443D5D5A"/>
    <w:rsid w:val="444395FB"/>
    <w:rsid w:val="445096C4"/>
    <w:rsid w:val="4478EAE4"/>
    <w:rsid w:val="449297E4"/>
    <w:rsid w:val="44ACD870"/>
    <w:rsid w:val="44AE99A1"/>
    <w:rsid w:val="44F174DE"/>
    <w:rsid w:val="45193747"/>
    <w:rsid w:val="451972E6"/>
    <w:rsid w:val="45340DAA"/>
    <w:rsid w:val="45A6E97A"/>
    <w:rsid w:val="45B2E599"/>
    <w:rsid w:val="45B42D2B"/>
    <w:rsid w:val="45BCB1B4"/>
    <w:rsid w:val="45C575F6"/>
    <w:rsid w:val="45C5E8BE"/>
    <w:rsid w:val="45D4508C"/>
    <w:rsid w:val="45D72267"/>
    <w:rsid w:val="45E0AB33"/>
    <w:rsid w:val="460ED4AD"/>
    <w:rsid w:val="464518B1"/>
    <w:rsid w:val="465897CD"/>
    <w:rsid w:val="4679968A"/>
    <w:rsid w:val="468D6725"/>
    <w:rsid w:val="46ABC8B0"/>
    <w:rsid w:val="46AD83AF"/>
    <w:rsid w:val="46BF186F"/>
    <w:rsid w:val="46CA802C"/>
    <w:rsid w:val="46D1B08A"/>
    <w:rsid w:val="46EBE969"/>
    <w:rsid w:val="47029635"/>
    <w:rsid w:val="47060EDC"/>
    <w:rsid w:val="471FA691"/>
    <w:rsid w:val="472BA680"/>
    <w:rsid w:val="4774B5D6"/>
    <w:rsid w:val="47841130"/>
    <w:rsid w:val="478BA6B5"/>
    <w:rsid w:val="47C06FA8"/>
    <w:rsid w:val="47CD6652"/>
    <w:rsid w:val="48192B9E"/>
    <w:rsid w:val="4850D809"/>
    <w:rsid w:val="4857423F"/>
    <w:rsid w:val="4862A080"/>
    <w:rsid w:val="4898F47D"/>
    <w:rsid w:val="489DC740"/>
    <w:rsid w:val="48AB6689"/>
    <w:rsid w:val="48C9D3AD"/>
    <w:rsid w:val="48D70B02"/>
    <w:rsid w:val="48D7618E"/>
    <w:rsid w:val="4913D0B1"/>
    <w:rsid w:val="4946756F"/>
    <w:rsid w:val="49F511B8"/>
    <w:rsid w:val="49F7FAB1"/>
    <w:rsid w:val="4A003B7A"/>
    <w:rsid w:val="4A2BBEC5"/>
    <w:rsid w:val="4AD3610F"/>
    <w:rsid w:val="4AE0C2DC"/>
    <w:rsid w:val="4B2C08F0"/>
    <w:rsid w:val="4B4D07AD"/>
    <w:rsid w:val="4B6F1768"/>
    <w:rsid w:val="4B80094A"/>
    <w:rsid w:val="4B81EC09"/>
    <w:rsid w:val="4B940121"/>
    <w:rsid w:val="4B94857B"/>
    <w:rsid w:val="4BE56C79"/>
    <w:rsid w:val="4BE6B279"/>
    <w:rsid w:val="4BF5EEC6"/>
    <w:rsid w:val="4BFACEFA"/>
    <w:rsid w:val="4C006685"/>
    <w:rsid w:val="4C0EABC4"/>
    <w:rsid w:val="4C197BFD"/>
    <w:rsid w:val="4C236EAF"/>
    <w:rsid w:val="4C27DC77"/>
    <w:rsid w:val="4C42ADCC"/>
    <w:rsid w:val="4C5DF037"/>
    <w:rsid w:val="4C6DC398"/>
    <w:rsid w:val="4C93E0CB"/>
    <w:rsid w:val="4C972875"/>
    <w:rsid w:val="4C9F70A8"/>
    <w:rsid w:val="4CAB18DE"/>
    <w:rsid w:val="4CE66C67"/>
    <w:rsid w:val="4CF8321D"/>
    <w:rsid w:val="4D0E1E2F"/>
    <w:rsid w:val="4D311690"/>
    <w:rsid w:val="4D3E8F81"/>
    <w:rsid w:val="4D5925A5"/>
    <w:rsid w:val="4D5AF846"/>
    <w:rsid w:val="4D6D30DD"/>
    <w:rsid w:val="4D857752"/>
    <w:rsid w:val="4D9ECE0A"/>
    <w:rsid w:val="4DA28C03"/>
    <w:rsid w:val="4DCDE8E5"/>
    <w:rsid w:val="4DD79DF1"/>
    <w:rsid w:val="4DDF2A68"/>
    <w:rsid w:val="4E12B4F3"/>
    <w:rsid w:val="4E15699C"/>
    <w:rsid w:val="4E16B7A7"/>
    <w:rsid w:val="4E4E0751"/>
    <w:rsid w:val="4E6064F5"/>
    <w:rsid w:val="4E63A9B2"/>
    <w:rsid w:val="4E8C95F5"/>
    <w:rsid w:val="4EB01868"/>
    <w:rsid w:val="4EF45161"/>
    <w:rsid w:val="4F0A311B"/>
    <w:rsid w:val="4F0D6D6B"/>
    <w:rsid w:val="4F18BEEB"/>
    <w:rsid w:val="4F4DAD2C"/>
    <w:rsid w:val="4F8BD021"/>
    <w:rsid w:val="4FAB8AD9"/>
    <w:rsid w:val="4FC39407"/>
    <w:rsid w:val="4FD87429"/>
    <w:rsid w:val="4FEBFAF7"/>
    <w:rsid w:val="4FF63685"/>
    <w:rsid w:val="50044BCF"/>
    <w:rsid w:val="500E6B05"/>
    <w:rsid w:val="503E2F16"/>
    <w:rsid w:val="5045BEF1"/>
    <w:rsid w:val="506C2F8D"/>
    <w:rsid w:val="507FA7C9"/>
    <w:rsid w:val="509B1EEC"/>
    <w:rsid w:val="509CE759"/>
    <w:rsid w:val="50BDAF25"/>
    <w:rsid w:val="50BF0DA9"/>
    <w:rsid w:val="50DFA266"/>
    <w:rsid w:val="50E9FDB1"/>
    <w:rsid w:val="50EBFC59"/>
    <w:rsid w:val="512E0A75"/>
    <w:rsid w:val="513D31A6"/>
    <w:rsid w:val="51651FA0"/>
    <w:rsid w:val="51713AEA"/>
    <w:rsid w:val="5179930A"/>
    <w:rsid w:val="5187292F"/>
    <w:rsid w:val="518DBFA5"/>
    <w:rsid w:val="5190E627"/>
    <w:rsid w:val="51AA86FE"/>
    <w:rsid w:val="51CF0199"/>
    <w:rsid w:val="51E82EE9"/>
    <w:rsid w:val="51FA6831"/>
    <w:rsid w:val="5229FD90"/>
    <w:rsid w:val="524E5098"/>
    <w:rsid w:val="52597F86"/>
    <w:rsid w:val="52C3C8F5"/>
    <w:rsid w:val="52D02E92"/>
    <w:rsid w:val="52D21BDF"/>
    <w:rsid w:val="52D60568"/>
    <w:rsid w:val="52DCBBDF"/>
    <w:rsid w:val="52E33FEE"/>
    <w:rsid w:val="52F2DD22"/>
    <w:rsid w:val="53156F70"/>
    <w:rsid w:val="53320753"/>
    <w:rsid w:val="5334A68B"/>
    <w:rsid w:val="53A45481"/>
    <w:rsid w:val="53D62644"/>
    <w:rsid w:val="53DAE1B1"/>
    <w:rsid w:val="53FCA4D0"/>
    <w:rsid w:val="5412A1CC"/>
    <w:rsid w:val="5412C907"/>
    <w:rsid w:val="541C6625"/>
    <w:rsid w:val="543D4C65"/>
    <w:rsid w:val="54463D1E"/>
    <w:rsid w:val="546043F9"/>
    <w:rsid w:val="54660AB1"/>
    <w:rsid w:val="5477027D"/>
    <w:rsid w:val="5479CFB4"/>
    <w:rsid w:val="54BA0797"/>
    <w:rsid w:val="54BF85A0"/>
    <w:rsid w:val="54FEA951"/>
    <w:rsid w:val="5519D7DC"/>
    <w:rsid w:val="552FCCDB"/>
    <w:rsid w:val="5545F2BD"/>
    <w:rsid w:val="55654CFA"/>
    <w:rsid w:val="5575FF02"/>
    <w:rsid w:val="557E6D49"/>
    <w:rsid w:val="5582A659"/>
    <w:rsid w:val="5582AB9C"/>
    <w:rsid w:val="558E85FA"/>
    <w:rsid w:val="55A92104"/>
    <w:rsid w:val="55AE722D"/>
    <w:rsid w:val="55B11CAE"/>
    <w:rsid w:val="55B1646C"/>
    <w:rsid w:val="55E2C40F"/>
    <w:rsid w:val="55F45FFD"/>
    <w:rsid w:val="55FEC063"/>
    <w:rsid w:val="5603F3C9"/>
    <w:rsid w:val="561E8B03"/>
    <w:rsid w:val="562E110A"/>
    <w:rsid w:val="5631CD40"/>
    <w:rsid w:val="563AC311"/>
    <w:rsid w:val="564126A1"/>
    <w:rsid w:val="5669A815"/>
    <w:rsid w:val="56738D53"/>
    <w:rsid w:val="56A18544"/>
    <w:rsid w:val="56ED71F2"/>
    <w:rsid w:val="56F512AE"/>
    <w:rsid w:val="56F57AE4"/>
    <w:rsid w:val="5709102E"/>
    <w:rsid w:val="572F80F4"/>
    <w:rsid w:val="5756E955"/>
    <w:rsid w:val="577889E4"/>
    <w:rsid w:val="577F0B7E"/>
    <w:rsid w:val="578AAA5A"/>
    <w:rsid w:val="578E4D1C"/>
    <w:rsid w:val="57E13C60"/>
    <w:rsid w:val="57F06A22"/>
    <w:rsid w:val="5801595F"/>
    <w:rsid w:val="580F5DB4"/>
    <w:rsid w:val="5823998D"/>
    <w:rsid w:val="5850B840"/>
    <w:rsid w:val="58528C6A"/>
    <w:rsid w:val="585B06DA"/>
    <w:rsid w:val="586A6AAE"/>
    <w:rsid w:val="587017D4"/>
    <w:rsid w:val="5878DD50"/>
    <w:rsid w:val="58EAFB23"/>
    <w:rsid w:val="592865FF"/>
    <w:rsid w:val="5957D271"/>
    <w:rsid w:val="597C5902"/>
    <w:rsid w:val="597C8235"/>
    <w:rsid w:val="5985042F"/>
    <w:rsid w:val="59F1C458"/>
    <w:rsid w:val="5A1963E0"/>
    <w:rsid w:val="5A251A32"/>
    <w:rsid w:val="5A46103C"/>
    <w:rsid w:val="5A54884B"/>
    <w:rsid w:val="5A797F10"/>
    <w:rsid w:val="5A8E8A17"/>
    <w:rsid w:val="5AB57EA2"/>
    <w:rsid w:val="5AC752FF"/>
    <w:rsid w:val="5ACED832"/>
    <w:rsid w:val="5AE3D100"/>
    <w:rsid w:val="5AF3A2D2"/>
    <w:rsid w:val="5B063D8A"/>
    <w:rsid w:val="5B34FD4A"/>
    <w:rsid w:val="5B39E0EA"/>
    <w:rsid w:val="5B42204B"/>
    <w:rsid w:val="5B51C997"/>
    <w:rsid w:val="5B7782CC"/>
    <w:rsid w:val="5B8EF5DB"/>
    <w:rsid w:val="5B903941"/>
    <w:rsid w:val="5BA1CBCB"/>
    <w:rsid w:val="5BD532B6"/>
    <w:rsid w:val="5BE5D99F"/>
    <w:rsid w:val="5BE9E9EC"/>
    <w:rsid w:val="5C15F1CD"/>
    <w:rsid w:val="5C395444"/>
    <w:rsid w:val="5C45884F"/>
    <w:rsid w:val="5C52FEE8"/>
    <w:rsid w:val="5C64A802"/>
    <w:rsid w:val="5C6982C3"/>
    <w:rsid w:val="5C7FA161"/>
    <w:rsid w:val="5CA32959"/>
    <w:rsid w:val="5CAA0495"/>
    <w:rsid w:val="5D2A07F1"/>
    <w:rsid w:val="5D3A635D"/>
    <w:rsid w:val="5D3D9C2C"/>
    <w:rsid w:val="5D5AD36F"/>
    <w:rsid w:val="5D749D98"/>
    <w:rsid w:val="5D849F2B"/>
    <w:rsid w:val="5D87A0C4"/>
    <w:rsid w:val="5D90F23A"/>
    <w:rsid w:val="5DA70F54"/>
    <w:rsid w:val="5E0BC894"/>
    <w:rsid w:val="5E55415E"/>
    <w:rsid w:val="5E5FE05D"/>
    <w:rsid w:val="5E870ADA"/>
    <w:rsid w:val="5EAB3388"/>
    <w:rsid w:val="5EAE28B5"/>
    <w:rsid w:val="5EB4CAAC"/>
    <w:rsid w:val="5EB74EA4"/>
    <w:rsid w:val="5ED577CA"/>
    <w:rsid w:val="5ED9FB48"/>
    <w:rsid w:val="5EE536E6"/>
    <w:rsid w:val="5F0BC5B1"/>
    <w:rsid w:val="5F34D045"/>
    <w:rsid w:val="5F3C16A3"/>
    <w:rsid w:val="5F432F78"/>
    <w:rsid w:val="5F4A02F2"/>
    <w:rsid w:val="5F4AFC57"/>
    <w:rsid w:val="5F949048"/>
    <w:rsid w:val="5F9E6E70"/>
    <w:rsid w:val="5FB74223"/>
    <w:rsid w:val="5FBC2A34"/>
    <w:rsid w:val="5FDE08A0"/>
    <w:rsid w:val="5FDEFA4B"/>
    <w:rsid w:val="6009DC61"/>
    <w:rsid w:val="602C3EFD"/>
    <w:rsid w:val="6044C53C"/>
    <w:rsid w:val="6052BEC3"/>
    <w:rsid w:val="606EC30D"/>
    <w:rsid w:val="6071482B"/>
    <w:rsid w:val="60759033"/>
    <w:rsid w:val="608AA935"/>
    <w:rsid w:val="60A19E38"/>
    <w:rsid w:val="610B97C9"/>
    <w:rsid w:val="610BADFE"/>
    <w:rsid w:val="61296E66"/>
    <w:rsid w:val="6155CF86"/>
    <w:rsid w:val="61657A5D"/>
    <w:rsid w:val="616F98A4"/>
    <w:rsid w:val="617D75B8"/>
    <w:rsid w:val="61A493A9"/>
    <w:rsid w:val="61B95BC4"/>
    <w:rsid w:val="61D502BF"/>
    <w:rsid w:val="61F20D65"/>
    <w:rsid w:val="61F3FCD8"/>
    <w:rsid w:val="620EDCC3"/>
    <w:rsid w:val="6213225B"/>
    <w:rsid w:val="624A31CF"/>
    <w:rsid w:val="6270FA60"/>
    <w:rsid w:val="627889B8"/>
    <w:rsid w:val="6288A582"/>
    <w:rsid w:val="62921A4B"/>
    <w:rsid w:val="6295254A"/>
    <w:rsid w:val="62A71D38"/>
    <w:rsid w:val="62AAE4F1"/>
    <w:rsid w:val="62B74893"/>
    <w:rsid w:val="62E878AF"/>
    <w:rsid w:val="62EBF35B"/>
    <w:rsid w:val="630FCE83"/>
    <w:rsid w:val="63615687"/>
    <w:rsid w:val="6398CB22"/>
    <w:rsid w:val="63A8E8ED"/>
    <w:rsid w:val="63AAAD24"/>
    <w:rsid w:val="63C0CE94"/>
    <w:rsid w:val="63EEB19D"/>
    <w:rsid w:val="641834F5"/>
    <w:rsid w:val="64407731"/>
    <w:rsid w:val="6455246A"/>
    <w:rsid w:val="645B8B5A"/>
    <w:rsid w:val="645E9432"/>
    <w:rsid w:val="645FA820"/>
    <w:rsid w:val="646E1E13"/>
    <w:rsid w:val="64751FF2"/>
    <w:rsid w:val="648AB346"/>
    <w:rsid w:val="6497CAD0"/>
    <w:rsid w:val="64A02811"/>
    <w:rsid w:val="64D01110"/>
    <w:rsid w:val="6501F5EE"/>
    <w:rsid w:val="653D2C6B"/>
    <w:rsid w:val="654B6585"/>
    <w:rsid w:val="656E8848"/>
    <w:rsid w:val="656FBA5C"/>
    <w:rsid w:val="6570543E"/>
    <w:rsid w:val="65A1FE31"/>
    <w:rsid w:val="65E81BFB"/>
    <w:rsid w:val="662683A7"/>
    <w:rsid w:val="662EF78D"/>
    <w:rsid w:val="663B8D8A"/>
    <w:rsid w:val="665F8134"/>
    <w:rsid w:val="66737B88"/>
    <w:rsid w:val="66747936"/>
    <w:rsid w:val="668EBC3B"/>
    <w:rsid w:val="66E54448"/>
    <w:rsid w:val="673DCE92"/>
    <w:rsid w:val="674BFADB"/>
    <w:rsid w:val="675D344A"/>
    <w:rsid w:val="676A81CC"/>
    <w:rsid w:val="676F6FBB"/>
    <w:rsid w:val="67780D93"/>
    <w:rsid w:val="679AF39E"/>
    <w:rsid w:val="67A6F7D1"/>
    <w:rsid w:val="67AC5E6C"/>
    <w:rsid w:val="67C895BC"/>
    <w:rsid w:val="67D4A129"/>
    <w:rsid w:val="67DF384C"/>
    <w:rsid w:val="67F7FCFD"/>
    <w:rsid w:val="6825BC57"/>
    <w:rsid w:val="68319E97"/>
    <w:rsid w:val="6853BBA4"/>
    <w:rsid w:val="686E9C40"/>
    <w:rsid w:val="68769200"/>
    <w:rsid w:val="68B5676C"/>
    <w:rsid w:val="68C28A2E"/>
    <w:rsid w:val="690AE261"/>
    <w:rsid w:val="6924369B"/>
    <w:rsid w:val="69387621"/>
    <w:rsid w:val="69464656"/>
    <w:rsid w:val="695E2469"/>
    <w:rsid w:val="696C4F8F"/>
    <w:rsid w:val="6970718A"/>
    <w:rsid w:val="6985B4F9"/>
    <w:rsid w:val="6989AFB9"/>
    <w:rsid w:val="699401D7"/>
    <w:rsid w:val="69B84A9F"/>
    <w:rsid w:val="69F2B017"/>
    <w:rsid w:val="6A0E1F5D"/>
    <w:rsid w:val="6A159321"/>
    <w:rsid w:val="6A175CED"/>
    <w:rsid w:val="6A3E4344"/>
    <w:rsid w:val="6A658334"/>
    <w:rsid w:val="6A6B8891"/>
    <w:rsid w:val="6AA2228E"/>
    <w:rsid w:val="6AA91A52"/>
    <w:rsid w:val="6AC006FC"/>
    <w:rsid w:val="6ACCACFC"/>
    <w:rsid w:val="6ADEE319"/>
    <w:rsid w:val="6AE58775"/>
    <w:rsid w:val="6AF9F4CA"/>
    <w:rsid w:val="6B336B87"/>
    <w:rsid w:val="6B6FADCF"/>
    <w:rsid w:val="6B997BBD"/>
    <w:rsid w:val="6BE8A4DB"/>
    <w:rsid w:val="6C1F0057"/>
    <w:rsid w:val="6C2F7970"/>
    <w:rsid w:val="6C37BCD6"/>
    <w:rsid w:val="6C6A3E48"/>
    <w:rsid w:val="6C8A1C18"/>
    <w:rsid w:val="6CC1B8A6"/>
    <w:rsid w:val="6CC1BF7C"/>
    <w:rsid w:val="6CE7526E"/>
    <w:rsid w:val="6D0B7D9E"/>
    <w:rsid w:val="6D208034"/>
    <w:rsid w:val="6D27C1DB"/>
    <w:rsid w:val="6D39D027"/>
    <w:rsid w:val="6D44E5B9"/>
    <w:rsid w:val="6D4F7DAA"/>
    <w:rsid w:val="6D647539"/>
    <w:rsid w:val="6D751738"/>
    <w:rsid w:val="6DE43C29"/>
    <w:rsid w:val="6DE7C35F"/>
    <w:rsid w:val="6DE9E1E4"/>
    <w:rsid w:val="6DF7A7BE"/>
    <w:rsid w:val="6DFD5628"/>
    <w:rsid w:val="6DFF6A00"/>
    <w:rsid w:val="6E04A77F"/>
    <w:rsid w:val="6E6038C2"/>
    <w:rsid w:val="6E872E21"/>
    <w:rsid w:val="6EA8ECA0"/>
    <w:rsid w:val="6EAAFCEF"/>
    <w:rsid w:val="6EB2841C"/>
    <w:rsid w:val="6F2567E5"/>
    <w:rsid w:val="6F406D87"/>
    <w:rsid w:val="6F525990"/>
    <w:rsid w:val="6F543926"/>
    <w:rsid w:val="6F714A80"/>
    <w:rsid w:val="6F790601"/>
    <w:rsid w:val="6F7EA0B7"/>
    <w:rsid w:val="6FBC33C2"/>
    <w:rsid w:val="6FBF86D1"/>
    <w:rsid w:val="6FDFB30E"/>
    <w:rsid w:val="6FDFDA37"/>
    <w:rsid w:val="6FFE799A"/>
    <w:rsid w:val="7004AFC1"/>
    <w:rsid w:val="7007BAA0"/>
    <w:rsid w:val="700CAD14"/>
    <w:rsid w:val="701A7F6F"/>
    <w:rsid w:val="70661353"/>
    <w:rsid w:val="7069DF21"/>
    <w:rsid w:val="706C21CB"/>
    <w:rsid w:val="70AE0C4D"/>
    <w:rsid w:val="70F42248"/>
    <w:rsid w:val="710146A0"/>
    <w:rsid w:val="7103A65B"/>
    <w:rsid w:val="7151E8C0"/>
    <w:rsid w:val="71746297"/>
    <w:rsid w:val="717677F7"/>
    <w:rsid w:val="7176C938"/>
    <w:rsid w:val="717B836F"/>
    <w:rsid w:val="717F4215"/>
    <w:rsid w:val="7183C457"/>
    <w:rsid w:val="7184D89D"/>
    <w:rsid w:val="719EB664"/>
    <w:rsid w:val="71A521AE"/>
    <w:rsid w:val="71A9014B"/>
    <w:rsid w:val="71ABD52B"/>
    <w:rsid w:val="71AE1E73"/>
    <w:rsid w:val="71C1D2D9"/>
    <w:rsid w:val="71C1D7C4"/>
    <w:rsid w:val="71EFCFFB"/>
    <w:rsid w:val="71FAA7BA"/>
    <w:rsid w:val="720D39F4"/>
    <w:rsid w:val="7233ADBA"/>
    <w:rsid w:val="7243D0E4"/>
    <w:rsid w:val="7261EB0A"/>
    <w:rsid w:val="726E3418"/>
    <w:rsid w:val="727C8F00"/>
    <w:rsid w:val="729381DC"/>
    <w:rsid w:val="729EEC3A"/>
    <w:rsid w:val="72A7D749"/>
    <w:rsid w:val="72B8E7DC"/>
    <w:rsid w:val="72CB18E1"/>
    <w:rsid w:val="72D2DB23"/>
    <w:rsid w:val="72F3E21A"/>
    <w:rsid w:val="72FA0978"/>
    <w:rsid w:val="72FBED03"/>
    <w:rsid w:val="730C08DC"/>
    <w:rsid w:val="73356786"/>
    <w:rsid w:val="7344D1AC"/>
    <w:rsid w:val="735C21D3"/>
    <w:rsid w:val="7363B6F3"/>
    <w:rsid w:val="736FCA3F"/>
    <w:rsid w:val="737A47A7"/>
    <w:rsid w:val="738E2F4A"/>
    <w:rsid w:val="7391AB84"/>
    <w:rsid w:val="73DAD4D1"/>
    <w:rsid w:val="73DF2C81"/>
    <w:rsid w:val="74030D63"/>
    <w:rsid w:val="742A9834"/>
    <w:rsid w:val="743369A0"/>
    <w:rsid w:val="744904D4"/>
    <w:rsid w:val="745C31F1"/>
    <w:rsid w:val="74822D7F"/>
    <w:rsid w:val="748F9C39"/>
    <w:rsid w:val="749BF32B"/>
    <w:rsid w:val="74DB21DD"/>
    <w:rsid w:val="74E8F03F"/>
    <w:rsid w:val="753D5044"/>
    <w:rsid w:val="756AA233"/>
    <w:rsid w:val="759B15AB"/>
    <w:rsid w:val="759BDEF9"/>
    <w:rsid w:val="75A10D36"/>
    <w:rsid w:val="75C9CD03"/>
    <w:rsid w:val="75DD5A42"/>
    <w:rsid w:val="75E1BAE6"/>
    <w:rsid w:val="75E6A738"/>
    <w:rsid w:val="75EED455"/>
    <w:rsid w:val="75EF4E0E"/>
    <w:rsid w:val="762B6C9A"/>
    <w:rsid w:val="762BA3E2"/>
    <w:rsid w:val="76326278"/>
    <w:rsid w:val="76657064"/>
    <w:rsid w:val="76A3DB64"/>
    <w:rsid w:val="76D0F4EA"/>
    <w:rsid w:val="76D851EB"/>
    <w:rsid w:val="76E1A52E"/>
    <w:rsid w:val="7713753F"/>
    <w:rsid w:val="771C2A18"/>
    <w:rsid w:val="77664AB7"/>
    <w:rsid w:val="777D8B47"/>
    <w:rsid w:val="7793D2B3"/>
    <w:rsid w:val="77C099BF"/>
    <w:rsid w:val="77E198BF"/>
    <w:rsid w:val="77E453E6"/>
    <w:rsid w:val="77ECBD75"/>
    <w:rsid w:val="78026549"/>
    <w:rsid w:val="78431C57"/>
    <w:rsid w:val="785AC566"/>
    <w:rsid w:val="785C8E11"/>
    <w:rsid w:val="78882304"/>
    <w:rsid w:val="788CFCBE"/>
    <w:rsid w:val="78D69A60"/>
    <w:rsid w:val="78FD458C"/>
    <w:rsid w:val="78FE45A7"/>
    <w:rsid w:val="7912BFC6"/>
    <w:rsid w:val="791ED35F"/>
    <w:rsid w:val="7934A3D1"/>
    <w:rsid w:val="7961E904"/>
    <w:rsid w:val="79628367"/>
    <w:rsid w:val="7983F928"/>
    <w:rsid w:val="79B75C46"/>
    <w:rsid w:val="79B7F7DC"/>
    <w:rsid w:val="79C993DC"/>
    <w:rsid w:val="79D4C828"/>
    <w:rsid w:val="79E06A6C"/>
    <w:rsid w:val="7A142CD4"/>
    <w:rsid w:val="7A36908D"/>
    <w:rsid w:val="7AD1031B"/>
    <w:rsid w:val="7AD2875B"/>
    <w:rsid w:val="7AEA3069"/>
    <w:rsid w:val="7AF38F30"/>
    <w:rsid w:val="7B942190"/>
    <w:rsid w:val="7BAC91C8"/>
    <w:rsid w:val="7BB47B44"/>
    <w:rsid w:val="7BB908F6"/>
    <w:rsid w:val="7BCF8704"/>
    <w:rsid w:val="7BD4F51E"/>
    <w:rsid w:val="7BEAD96E"/>
    <w:rsid w:val="7C07394A"/>
    <w:rsid w:val="7C1D271C"/>
    <w:rsid w:val="7C255328"/>
    <w:rsid w:val="7C276C48"/>
    <w:rsid w:val="7C2E7FDD"/>
    <w:rsid w:val="7C473498"/>
    <w:rsid w:val="7C4AB164"/>
    <w:rsid w:val="7C6A0766"/>
    <w:rsid w:val="7C7CAFA8"/>
    <w:rsid w:val="7C96FB62"/>
    <w:rsid w:val="7CBA4D71"/>
    <w:rsid w:val="7CCC4F43"/>
    <w:rsid w:val="7CD96BCA"/>
    <w:rsid w:val="7CE1D275"/>
    <w:rsid w:val="7CF6B9F8"/>
    <w:rsid w:val="7D3F08D0"/>
    <w:rsid w:val="7D69217D"/>
    <w:rsid w:val="7D702073"/>
    <w:rsid w:val="7D87CDD5"/>
    <w:rsid w:val="7D8E10E1"/>
    <w:rsid w:val="7D8E7111"/>
    <w:rsid w:val="7DCBD899"/>
    <w:rsid w:val="7DD72A6A"/>
    <w:rsid w:val="7DEF03C4"/>
    <w:rsid w:val="7DF753FA"/>
    <w:rsid w:val="7E188009"/>
    <w:rsid w:val="7E222AFF"/>
    <w:rsid w:val="7E6C8B20"/>
    <w:rsid w:val="7E922457"/>
    <w:rsid w:val="7EA9B2BB"/>
    <w:rsid w:val="7F0FFF57"/>
    <w:rsid w:val="7F10C98C"/>
    <w:rsid w:val="7F11A687"/>
    <w:rsid w:val="7F239E36"/>
    <w:rsid w:val="7F338EC3"/>
    <w:rsid w:val="7F3EDA0C"/>
    <w:rsid w:val="7F4AC7F1"/>
    <w:rsid w:val="7F5BD6E4"/>
    <w:rsid w:val="7F5E5B9B"/>
    <w:rsid w:val="7F6E738A"/>
    <w:rsid w:val="7F751E10"/>
    <w:rsid w:val="7F790841"/>
    <w:rsid w:val="7F925C88"/>
    <w:rsid w:val="7F9BEB73"/>
    <w:rsid w:val="7FD8BDF7"/>
    <w:rsid w:val="7FE8F21F"/>
    <w:rsid w:val="7FEED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E6FD4"/>
  <w15:chartTrackingRefBased/>
  <w15:docId w15:val="{F8BC2A0F-726B-4969-91FE-3F3DDC4D5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TOC3">
    <w:name w:val="toc 3"/>
    <w:basedOn w:val="Normal"/>
    <w:next w:val="Normal"/>
    <w:autoRedefine/>
    <w:uiPriority w:val="39"/>
    <w:unhideWhenUsed/>
    <w:pPr>
      <w:spacing w:after="100"/>
      <w:ind w:left="440"/>
    </w:p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character" w:styleId="CommentReference">
    <w:name w:val="annotation reference"/>
    <w:basedOn w:val="DefaultParagraphFont"/>
    <w:uiPriority w:val="99"/>
    <w:semiHidden/>
    <w:unhideWhenUsed/>
    <w:rsid w:val="004D49D9"/>
    <w:rPr>
      <w:sz w:val="16"/>
      <w:szCs w:val="16"/>
    </w:rPr>
  </w:style>
  <w:style w:type="paragraph" w:styleId="CommentText">
    <w:name w:val="annotation text"/>
    <w:basedOn w:val="Normal"/>
    <w:link w:val="CommentTextChar"/>
    <w:uiPriority w:val="99"/>
    <w:unhideWhenUsed/>
    <w:rsid w:val="004D49D9"/>
    <w:pPr>
      <w:spacing w:line="240" w:lineRule="auto"/>
    </w:pPr>
    <w:rPr>
      <w:sz w:val="20"/>
      <w:szCs w:val="20"/>
    </w:rPr>
  </w:style>
  <w:style w:type="character" w:styleId="CommentTextChar" w:customStyle="1">
    <w:name w:val="Comment Text Char"/>
    <w:basedOn w:val="DefaultParagraphFont"/>
    <w:link w:val="CommentText"/>
    <w:uiPriority w:val="99"/>
    <w:rsid w:val="004D49D9"/>
    <w:rPr>
      <w:sz w:val="20"/>
      <w:szCs w:val="20"/>
    </w:rPr>
  </w:style>
  <w:style w:type="paragraph" w:styleId="CommentSubject">
    <w:name w:val="annotation subject"/>
    <w:basedOn w:val="CommentText"/>
    <w:next w:val="CommentText"/>
    <w:link w:val="CommentSubjectChar"/>
    <w:uiPriority w:val="99"/>
    <w:semiHidden/>
    <w:unhideWhenUsed/>
    <w:rsid w:val="004D49D9"/>
    <w:rPr>
      <w:b/>
      <w:bCs/>
    </w:rPr>
  </w:style>
  <w:style w:type="character" w:styleId="CommentSubjectChar" w:customStyle="1">
    <w:name w:val="Comment Subject Char"/>
    <w:basedOn w:val="CommentTextChar"/>
    <w:link w:val="CommentSubject"/>
    <w:uiPriority w:val="99"/>
    <w:semiHidden/>
    <w:rsid w:val="004D49D9"/>
    <w:rPr>
      <w:b/>
      <w:bCs/>
      <w:sz w:val="20"/>
      <w:szCs w:val="20"/>
    </w:rPr>
  </w:style>
  <w:style w:type="paragraph" w:styleId="Revision">
    <w:name w:val="Revision"/>
    <w:hidden/>
    <w:uiPriority w:val="99"/>
    <w:semiHidden/>
    <w:rsid w:val="008C31A8"/>
    <w:pPr>
      <w:spacing w:after="0" w:line="240" w:lineRule="auto"/>
    </w:pPr>
  </w:style>
  <w:style w:type="paragraph" w:styleId="ListParagraph">
    <w:name w:val="List Paragraph"/>
    <w:basedOn w:val="Normal"/>
    <w:uiPriority w:val="34"/>
    <w:qFormat/>
    <w:rsid w:val="003E2ADB"/>
    <w:pPr>
      <w:ind w:left="720"/>
      <w:contextualSpacing/>
    </w:pPr>
  </w:style>
  <w:style w:type="character" w:styleId="UnresolvedMention">
    <w:name w:val="Unresolved Mention"/>
    <w:basedOn w:val="DefaultParagraphFont"/>
    <w:uiPriority w:val="99"/>
    <w:semiHidden/>
    <w:unhideWhenUsed/>
    <w:rsid w:val="008B37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microsoft.com/office/2011/relationships/commentsExtended" Target="commentsExtended.xml" Id="rId39" /><Relationship Type="http://schemas.openxmlformats.org/officeDocument/2006/relationships/image" Target="media/image12.png" Id="rId21" /><Relationship Type="http://schemas.openxmlformats.org/officeDocument/2006/relationships/hyperlink" Target="mailto:Danae.oconnor@ucdenver.edu" TargetMode="External" Id="rId34"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35.png" Id="rId50" /><Relationship Type="http://schemas.microsoft.com/office/2011/relationships/people" Target="people.xml" Id="rId55" /><Relationship Type="http://schemas.openxmlformats.org/officeDocument/2006/relationships/hyperlink" Target="https://docs.splunk.com/Documentation/Splunk/9.2.0/Installation/Systemrequirements" TargetMode="External" Id="rId7" /><Relationship Type="http://schemas.openxmlformats.org/officeDocument/2006/relationships/styles" Target="styles.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hyperlink" Target="https://docs.splunk.com/Documentation/Splunk/9.1.2/SearchTutorial/InstallSplunk" TargetMode="External"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6.png" Id="rId37" /><Relationship Type="http://schemas.microsoft.com/office/2016/09/relationships/commentsIds" Target="commentsIds.xml" Id="rId40" /><Relationship Type="http://schemas.openxmlformats.org/officeDocument/2006/relationships/image" Target="media/image30.png" Id="rId45" /><Relationship Type="http://schemas.openxmlformats.org/officeDocument/2006/relationships/hyperlink" Target="mailto:noah.warren@ucdenver.edu" TargetMode="External" Id="rId53" /><Relationship Type="http://schemas.openxmlformats.org/officeDocument/2006/relationships/hyperlink" Target="mailto:Danae.oconnor@ucdenver.edu" TargetMode="External" Id="rId5" /><Relationship Type="http://schemas.openxmlformats.org/officeDocument/2006/relationships/image" Target="media/image10.png" Id="rId19" /><Relationship Type="http://schemas.openxmlformats.org/officeDocument/2006/relationships/webSettings" Target="webSettings.xml" Id="rId4" /><Relationship Type="http://schemas.openxmlformats.org/officeDocument/2006/relationships/image" Target="media/image1.png"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hyperlink" Target="mailto:noah.warren@ucdenver.edu" TargetMode="External" Id="rId35"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theme" Target="theme/theme1.xml" Id="rId56" /><Relationship Type="http://schemas.openxmlformats.org/officeDocument/2006/relationships/hyperlink" Target="https://www.splunk.com/en_us/download/splunk-enterprise.html" TargetMode="External" Id="rId8" /><Relationship Type="http://schemas.openxmlformats.org/officeDocument/2006/relationships/image" Target="media/image36.png" Id="rId51" /><Relationship Type="http://schemas.openxmlformats.org/officeDocument/2006/relationships/settings" Target="setting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31.png" Id="rId46" /><Relationship Type="http://schemas.openxmlformats.org/officeDocument/2006/relationships/image" Target="media/image11.png" Id="rId20" /><Relationship Type="http://schemas.openxmlformats.org/officeDocument/2006/relationships/fontTable" Target="fontTable.xml" Id="rId54" /><Relationship Type="http://schemas.openxmlformats.org/officeDocument/2006/relationships/numbering" Target="numbering.xml" Id="rId1" /><Relationship Type="http://schemas.openxmlformats.org/officeDocument/2006/relationships/hyperlink" Target="mailto:noah.warren@ucdenver.edu" TargetMode="Externa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5.png" Id="rId36" /><Relationship Type="http://schemas.openxmlformats.org/officeDocument/2006/relationships/image" Target="media/image34.png" Id="rId49" /><Relationship Type="http://schemas.microsoft.com/office/2020/10/relationships/intelligence" Target="intelligence2.xml" Id="rId57" /><Relationship Type="http://schemas.openxmlformats.org/officeDocument/2006/relationships/image" Target="media/image2.png" Id="rId10" /><Relationship Type="http://schemas.openxmlformats.org/officeDocument/2006/relationships/image" Target="media/image22.png" Id="rId31" /><Relationship Type="http://schemas.openxmlformats.org/officeDocument/2006/relationships/image" Target="media/image29.png" Id="rId44" /><Relationship Type="http://schemas.openxmlformats.org/officeDocument/2006/relationships/hyperlink" Target="mailto:Danae.oconnor@ucdenver.edu" TargetMode="External" Id="rId52" /><Relationship Type="http://schemas.openxmlformats.org/officeDocument/2006/relationships/glossaryDocument" Target="glossary/document.xml" Id="R99b55a84580e4d8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0f477ec-349e-4dd2-8eee-119a47d24c05}"/>
      </w:docPartPr>
      <w:docPartBody>
        <w:p w14:paraId="5774D42B">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O'Connor, Danae</dc:creator>
  <keywords/>
  <dc:description/>
  <lastModifiedBy>O'Connor, Danae</lastModifiedBy>
  <revision>284</revision>
  <dcterms:created xsi:type="dcterms:W3CDTF">2023-12-05T03:28:00.0000000Z</dcterms:created>
  <dcterms:modified xsi:type="dcterms:W3CDTF">2024-05-01T20:03:12.4624327Z</dcterms:modified>
</coreProperties>
</file>